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Deep Architectural and Security Analysis of the Databricks Data Intelligence Engine: The Mechanics of Genie</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0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I. Executive Summary: The Data Intelligence Paradigm</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Databricks Genie, encompassing features like AI/BI Genie for business users and Databricks Assistant for technical staff, represents a sophisticated attempt to bridge the gap between human language and data analysis across the Lakehouse platform.</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This capability is powered by the Databricks Intelligence Engine (DatabricksIQ) and is designed specifically to overcome fundamental limitations observed in generic Large Language Model (LLM) applications deployed for Business Intelligence (BI).</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Generic, or "bolt-on," AI solutions often fail in real-world enterprise environments because they struggle with "messy data, ambiguous language, and nuanced complexities" inherent in actual data analysis.</w:t>
      </w:r>
      <w:r w:rsidDel="00000000" w:rsidR="00000000" w:rsidRPr="00000000">
        <w:rPr>
          <w:rFonts w:ascii="Google Sans Text" w:cs="Google Sans Text" w:eastAsia="Google Sans Text" w:hAnsi="Google Sans Text"/>
          <w:sz w:val="24"/>
          <w:szCs w:val="24"/>
          <w:vertAlign w:val="superscript"/>
          <w:rtl w:val="0"/>
        </w:rPr>
        <w:t xml:space="preserve">3</w:t>
      </w:r>
      <w:r w:rsidDel="00000000" w:rsidR="00000000" w:rsidRPr="00000000">
        <w:rPr>
          <w:rFonts w:ascii="Google Sans Text" w:cs="Google Sans Text" w:eastAsia="Google Sans Text" w:hAnsi="Google Sans Text"/>
          <w:rtl w:val="0"/>
        </w:rPr>
        <w:t xml:space="preserve"> Simple Text-to-SQL models that rely solely on database schema information lack crucial context, such as defined business processes and metrics.</w:t>
      </w:r>
      <w:r w:rsidDel="00000000" w:rsidR="00000000" w:rsidRPr="00000000">
        <w:rPr>
          <w:rFonts w:ascii="Google Sans Text" w:cs="Google Sans Text" w:eastAsia="Google Sans Text" w:hAnsi="Google Sans Text"/>
          <w:sz w:val="24"/>
          <w:szCs w:val="24"/>
          <w:vertAlign w:val="superscript"/>
          <w:rtl w:val="0"/>
        </w:rPr>
        <w:t xml:space="preserve">3</w:t>
      </w:r>
      <w:r w:rsidDel="00000000" w:rsidR="00000000" w:rsidRPr="00000000">
        <w:rPr>
          <w:rFonts w:ascii="Google Sans Text" w:cs="Google Sans Text" w:eastAsia="Google Sans Text" w:hAnsi="Google Sans Text"/>
          <w:rtl w:val="0"/>
        </w:rPr>
        <w:t xml:space="preserve"> To counter this, the Databricks solution operates as a Compound AI model, deploying an ensemble of specialized agents to ensure responses are accurate, useful, and non-hallucinatory.</w:t>
      </w:r>
      <w:r w:rsidDel="00000000" w:rsidR="00000000" w:rsidRPr="00000000">
        <w:rPr>
          <w:rFonts w:ascii="Google Sans Text" w:cs="Google Sans Text" w:eastAsia="Google Sans Text" w:hAnsi="Google Sans Text"/>
          <w:sz w:val="24"/>
          <w:szCs w:val="24"/>
          <w:vertAlign w:val="superscript"/>
          <w:rtl w:val="0"/>
        </w:rPr>
        <w:t xml:space="preserve">3</w:t>
      </w:r>
      <w:r w:rsidDel="00000000" w:rsidR="00000000" w:rsidRPr="00000000">
        <w:rPr>
          <w:rFonts w:ascii="Google Sans Text" w:cs="Google Sans Text" w:eastAsia="Google Sans Text" w:hAnsi="Google Sans Text"/>
          <w:rtl w:val="0"/>
        </w:rPr>
        <w:t xml:space="preserve"> This architecture relies on deep, native integration with the organization’s data governance layer, which significantly elevates reliability and introduces a crucial, layered security posture absent in standard LLM deployments.</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0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II. Foundational Architecture: The Compound AI System</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The operational foundation of Databricks Genie is predicated on the Databricks Lakehouse Architecture, integrating generative AI services directly into the platform's core components: the Control Plane, the Compute Plane, and the Unity Catalog governance layer.</w:t>
      </w:r>
      <w:r w:rsidDel="00000000" w:rsidR="00000000" w:rsidRPr="00000000">
        <w:rPr>
          <w:rFonts w:ascii="Google Sans Text" w:cs="Google Sans Text" w:eastAsia="Google Sans Text" w:hAnsi="Google Sans Text"/>
          <w:sz w:val="24"/>
          <w:szCs w:val="24"/>
          <w:vertAlign w:val="superscript"/>
          <w:rtl w:val="0"/>
        </w:rPr>
        <w:t xml:space="preserve">4</w:t>
      </w:r>
    </w:p>
    <w:p w:rsidR="00000000" w:rsidDel="00000000" w:rsidP="00000000" w:rsidRDefault="00000000" w:rsidRPr="00000000" w14:paraId="0000000C">
      <w:pPr>
        <w:spacing w:after="240" w:before="240" w:line="275.9999942779541" w:lineRule="auto"/>
        <w:rPr>
          <w:rFonts w:ascii="Google Sans Text" w:cs="Google Sans Text" w:eastAsia="Google Sans Text" w:hAnsi="Google Sans Text"/>
          <w:color w:val="1155cc"/>
          <w:sz w:val="24"/>
          <w:szCs w:val="24"/>
          <w:u w:val="single"/>
          <w:vertAlign w:val="superscript"/>
        </w:rPr>
      </w:pPr>
      <w:r w:rsidDel="00000000" w:rsidR="00000000" w:rsidRPr="00000000">
        <w:rPr>
          <w:rFonts w:ascii="Google Sans Text" w:cs="Google Sans Text" w:eastAsia="Google Sans Text" w:hAnsi="Google Sans Text"/>
          <w:sz w:val="24"/>
          <w:szCs w:val="24"/>
          <w:vertAlign w:val="superscript"/>
          <w:rtl w:val="0"/>
        </w:rPr>
        <w:t xml:space="preserve">Databricks uses a two-plane architecture—</w:t>
      </w:r>
      <w:r w:rsidDel="00000000" w:rsidR="00000000" w:rsidRPr="00000000">
        <w:rPr>
          <w:rFonts w:ascii="Google Sans Text" w:cs="Google Sans Text" w:eastAsia="Google Sans Text" w:hAnsi="Google Sans Text"/>
          <w:b w:val="1"/>
          <w:sz w:val="24"/>
          <w:szCs w:val="24"/>
          <w:vertAlign w:val="superscript"/>
          <w:rtl w:val="0"/>
        </w:rPr>
        <w:t xml:space="preserve">control plane</w:t>
      </w:r>
      <w:r w:rsidDel="00000000" w:rsidR="00000000" w:rsidRPr="00000000">
        <w:rPr>
          <w:rFonts w:ascii="Google Sans Text" w:cs="Google Sans Text" w:eastAsia="Google Sans Text" w:hAnsi="Google Sans Text"/>
          <w:sz w:val="24"/>
          <w:szCs w:val="24"/>
          <w:vertAlign w:val="superscript"/>
          <w:rtl w:val="0"/>
        </w:rPr>
        <w:t xml:space="preserve"> and </w:t>
      </w:r>
      <w:r w:rsidDel="00000000" w:rsidR="00000000" w:rsidRPr="00000000">
        <w:rPr>
          <w:rFonts w:ascii="Google Sans Text" w:cs="Google Sans Text" w:eastAsia="Google Sans Text" w:hAnsi="Google Sans Text"/>
          <w:b w:val="1"/>
          <w:sz w:val="24"/>
          <w:szCs w:val="24"/>
          <w:vertAlign w:val="superscript"/>
          <w:rtl w:val="0"/>
        </w:rPr>
        <w:t xml:space="preserve">compute plane</w:t>
      </w:r>
      <w:r w:rsidDel="00000000" w:rsidR="00000000" w:rsidRPr="00000000">
        <w:rPr>
          <w:rFonts w:ascii="Google Sans Text" w:cs="Google Sans Text" w:eastAsia="Google Sans Text" w:hAnsi="Google Sans Text"/>
          <w:sz w:val="24"/>
          <w:szCs w:val="24"/>
          <w:vertAlign w:val="superscript"/>
          <w:rtl w:val="0"/>
        </w:rPr>
        <w:t xml:space="preserve">—to separate management from data processing tasks. This split enhances scalability, security, and cloud integration for both AWS and Azure platforms.</w:t>
      </w:r>
      <w:hyperlink r:id="rId6">
        <w:r w:rsidDel="00000000" w:rsidR="00000000" w:rsidRPr="00000000">
          <w:rPr>
            <w:rFonts w:ascii="Google Sans Text" w:cs="Google Sans Text" w:eastAsia="Google Sans Text" w:hAnsi="Google Sans Text"/>
            <w:color w:val="1155cc"/>
            <w:sz w:val="24"/>
            <w:szCs w:val="24"/>
            <w:u w:val="single"/>
            <w:vertAlign w:val="superscript"/>
            <w:rtl w:val="0"/>
          </w:rPr>
          <w:t xml:space="preserve">databricks+3</w:t>
        </w:r>
      </w:hyperlink>
      <w:r w:rsidDel="00000000" w:rsidR="00000000" w:rsidRPr="00000000">
        <w:rPr>
          <w:rtl w:val="0"/>
        </w:rPr>
      </w:r>
    </w:p>
    <w:p w:rsidR="00000000" w:rsidDel="00000000" w:rsidP="00000000" w:rsidRDefault="00000000" w:rsidRPr="00000000" w14:paraId="0000000D">
      <w:pPr>
        <w:pStyle w:val="Heading2"/>
        <w:spacing w:after="80" w:before="0" w:line="240" w:lineRule="auto"/>
        <w:rPr>
          <w:rFonts w:ascii="Google Sans Text" w:cs="Google Sans Text" w:eastAsia="Google Sans Text" w:hAnsi="Google Sans Text"/>
          <w:sz w:val="34"/>
          <w:szCs w:val="34"/>
          <w:vertAlign w:val="superscript"/>
        </w:rPr>
      </w:pPr>
      <w:bookmarkStart w:colFirst="0" w:colLast="0" w:name="_7l8a343g1c4o" w:id="0"/>
      <w:bookmarkEnd w:id="0"/>
      <w:r w:rsidDel="00000000" w:rsidR="00000000" w:rsidRPr="00000000">
        <w:rPr>
          <w:rFonts w:ascii="Google Sans Text" w:cs="Google Sans Text" w:eastAsia="Google Sans Text" w:hAnsi="Google Sans Text"/>
          <w:sz w:val="34"/>
          <w:szCs w:val="34"/>
          <w:vertAlign w:val="superscript"/>
          <w:rtl w:val="0"/>
        </w:rPr>
        <w:t xml:space="preserve">Control Plane</w:t>
      </w:r>
    </w:p>
    <w:p w:rsidR="00000000" w:rsidDel="00000000" w:rsidP="00000000" w:rsidRDefault="00000000" w:rsidRPr="00000000" w14:paraId="0000000E">
      <w:pPr>
        <w:pStyle w:val="Heading2"/>
        <w:numPr>
          <w:ilvl w:val="0"/>
          <w:numId w:val="3"/>
        </w:numPr>
        <w:spacing w:after="80" w:afterAutospacing="0" w:before="0" w:line="240" w:lineRule="auto"/>
        <w:ind w:left="720" w:hanging="360"/>
        <w:rPr>
          <w:rFonts w:ascii="Google Sans Text" w:cs="Google Sans Text" w:eastAsia="Google Sans Text" w:hAnsi="Google Sans Text"/>
          <w:b w:val="0"/>
          <w:sz w:val="24"/>
          <w:szCs w:val="24"/>
          <w:u w:val="none"/>
          <w:vertAlign w:val="superscript"/>
        </w:rPr>
      </w:pPr>
      <w:bookmarkStart w:colFirst="0" w:colLast="0" w:name="_80cipb7l3rle" w:id="1"/>
      <w:bookmarkEnd w:id="1"/>
      <w:r w:rsidDel="00000000" w:rsidR="00000000" w:rsidRPr="00000000">
        <w:rPr>
          <w:rFonts w:ascii="Google Sans Text" w:cs="Google Sans Text" w:eastAsia="Google Sans Text" w:hAnsi="Google Sans Text"/>
          <w:b w:val="0"/>
          <w:sz w:val="24"/>
          <w:szCs w:val="24"/>
          <w:vertAlign w:val="superscript"/>
          <w:rtl w:val="0"/>
        </w:rPr>
        <w:t xml:space="preserve">Acts as the “command center” for Databricks.</w:t>
      </w:r>
    </w:p>
    <w:p w:rsidR="00000000" w:rsidDel="00000000" w:rsidP="00000000" w:rsidRDefault="00000000" w:rsidRPr="00000000" w14:paraId="0000000F">
      <w:pPr>
        <w:pStyle w:val="Heading2"/>
        <w:numPr>
          <w:ilvl w:val="0"/>
          <w:numId w:val="3"/>
        </w:numPr>
        <w:spacing w:after="0" w:afterAutospacing="0" w:before="80" w:beforeAutospacing="0" w:line="275.9999942779541" w:lineRule="auto"/>
        <w:ind w:left="720" w:hanging="360"/>
        <w:rPr>
          <w:rFonts w:ascii="Google Sans Text" w:cs="Google Sans Text" w:eastAsia="Google Sans Text" w:hAnsi="Google Sans Text"/>
          <w:b w:val="0"/>
          <w:sz w:val="24"/>
          <w:szCs w:val="24"/>
          <w:u w:val="none"/>
          <w:vertAlign w:val="superscript"/>
        </w:rPr>
      </w:pPr>
      <w:bookmarkStart w:colFirst="0" w:colLast="0" w:name="_qr4m5rk9nqty" w:id="2"/>
      <w:bookmarkEnd w:id="2"/>
      <w:r w:rsidDel="00000000" w:rsidR="00000000" w:rsidRPr="00000000">
        <w:rPr>
          <w:rFonts w:ascii="Google Sans Text" w:cs="Google Sans Text" w:eastAsia="Google Sans Text" w:hAnsi="Google Sans Text"/>
          <w:b w:val="0"/>
          <w:sz w:val="24"/>
          <w:szCs w:val="24"/>
          <w:vertAlign w:val="superscript"/>
          <w:rtl w:val="0"/>
        </w:rPr>
        <w:t xml:space="preserve">Contains Databricks-managed backend services, including the web interface, REST APIs, job orchestration, cluster lifecycle management, security, and workspace configuration.</w:t>
      </w:r>
    </w:p>
    <w:p w:rsidR="00000000" w:rsidDel="00000000" w:rsidP="00000000" w:rsidRDefault="00000000" w:rsidRPr="00000000" w14:paraId="00000010">
      <w:pPr>
        <w:pStyle w:val="Heading2"/>
        <w:numPr>
          <w:ilvl w:val="0"/>
          <w:numId w:val="3"/>
        </w:numPr>
        <w:spacing w:after="0" w:afterAutospacing="0" w:before="0" w:beforeAutospacing="0" w:line="275.9999942779541" w:lineRule="auto"/>
        <w:ind w:left="720" w:hanging="360"/>
        <w:rPr>
          <w:rFonts w:ascii="Google Sans Text" w:cs="Google Sans Text" w:eastAsia="Google Sans Text" w:hAnsi="Google Sans Text"/>
          <w:b w:val="0"/>
          <w:sz w:val="24"/>
          <w:szCs w:val="24"/>
          <w:u w:val="none"/>
          <w:vertAlign w:val="superscript"/>
        </w:rPr>
      </w:pPr>
      <w:bookmarkStart w:colFirst="0" w:colLast="0" w:name="_atd6t4bxwxw8" w:id="3"/>
      <w:bookmarkEnd w:id="3"/>
      <w:r w:rsidDel="00000000" w:rsidR="00000000" w:rsidRPr="00000000">
        <w:rPr>
          <w:rFonts w:ascii="Google Sans Text" w:cs="Google Sans Text" w:eastAsia="Google Sans Text" w:hAnsi="Google Sans Text"/>
          <w:b w:val="0"/>
          <w:sz w:val="24"/>
          <w:szCs w:val="24"/>
          <w:vertAlign w:val="superscript"/>
          <w:rtl w:val="0"/>
        </w:rPr>
        <w:t xml:space="preserve">Manages user authentication, workspace objects, and notebook commands.</w:t>
      </w:r>
    </w:p>
    <w:p w:rsidR="00000000" w:rsidDel="00000000" w:rsidP="00000000" w:rsidRDefault="00000000" w:rsidRPr="00000000" w14:paraId="00000011">
      <w:pPr>
        <w:pStyle w:val="Heading2"/>
        <w:numPr>
          <w:ilvl w:val="0"/>
          <w:numId w:val="3"/>
        </w:numPr>
        <w:spacing w:after="0" w:afterAutospacing="0" w:before="0" w:beforeAutospacing="0" w:line="275.9999942779541" w:lineRule="auto"/>
        <w:ind w:left="720" w:hanging="360"/>
        <w:rPr>
          <w:rFonts w:ascii="Google Sans Text" w:cs="Google Sans Text" w:eastAsia="Google Sans Text" w:hAnsi="Google Sans Text"/>
          <w:b w:val="0"/>
          <w:sz w:val="24"/>
          <w:szCs w:val="24"/>
          <w:u w:val="none"/>
          <w:vertAlign w:val="superscript"/>
        </w:rPr>
      </w:pPr>
      <w:bookmarkStart w:colFirst="0" w:colLast="0" w:name="_16x6rgpo53zf" w:id="4"/>
      <w:bookmarkEnd w:id="4"/>
      <w:r w:rsidDel="00000000" w:rsidR="00000000" w:rsidRPr="00000000">
        <w:rPr>
          <w:rFonts w:ascii="Google Sans Text" w:cs="Google Sans Text" w:eastAsia="Google Sans Text" w:hAnsi="Google Sans Text"/>
          <w:b w:val="0"/>
          <w:sz w:val="24"/>
          <w:szCs w:val="24"/>
          <w:vertAlign w:val="superscript"/>
          <w:rtl w:val="0"/>
        </w:rPr>
        <w:t xml:space="preserve">Runs in a Databricks-owned cloud account (not in the user’s subscription), providing central management and abstraction from data storage and compute resources.</w:t>
      </w:r>
      <w:r w:rsidDel="00000000" w:rsidR="00000000" w:rsidRPr="00000000">
        <w:rPr>
          <w:rtl w:val="0"/>
        </w:rPr>
      </w:r>
    </w:p>
    <w:p w:rsidR="00000000" w:rsidDel="00000000" w:rsidP="00000000" w:rsidRDefault="00000000" w:rsidRPr="00000000" w14:paraId="00000012">
      <w:pPr>
        <w:pStyle w:val="Heading2"/>
        <w:numPr>
          <w:ilvl w:val="0"/>
          <w:numId w:val="3"/>
        </w:numPr>
        <w:spacing w:after="80" w:before="0" w:beforeAutospacing="0" w:line="275.9999942779541" w:lineRule="auto"/>
        <w:ind w:left="720" w:hanging="360"/>
        <w:rPr>
          <w:rFonts w:ascii="Google Sans Text" w:cs="Google Sans Text" w:eastAsia="Google Sans Text" w:hAnsi="Google Sans Text"/>
          <w:b w:val="0"/>
          <w:sz w:val="24"/>
          <w:szCs w:val="24"/>
          <w:u w:val="none"/>
          <w:vertAlign w:val="superscript"/>
        </w:rPr>
      </w:pPr>
      <w:bookmarkStart w:colFirst="0" w:colLast="0" w:name="_g1vptjibd7jx" w:id="5"/>
      <w:bookmarkEnd w:id="5"/>
      <w:r w:rsidDel="00000000" w:rsidR="00000000" w:rsidRPr="00000000">
        <w:rPr>
          <w:rFonts w:ascii="Google Sans Text" w:cs="Google Sans Text" w:eastAsia="Google Sans Text" w:hAnsi="Google Sans Text"/>
          <w:b w:val="0"/>
          <w:sz w:val="24"/>
          <w:szCs w:val="24"/>
          <w:vertAlign w:val="superscript"/>
          <w:rtl w:val="0"/>
        </w:rPr>
        <w:t xml:space="preserve">No customer data resides in the control plane, maintaining privacy and cloud separation.youtube</w:t>
      </w:r>
    </w:p>
    <w:p w:rsidR="00000000" w:rsidDel="00000000" w:rsidP="00000000" w:rsidRDefault="00000000" w:rsidRPr="00000000" w14:paraId="00000013">
      <w:pPr>
        <w:pStyle w:val="Heading2"/>
        <w:spacing w:after="80" w:before="360" w:line="275.9999942779541" w:lineRule="auto"/>
        <w:rPr>
          <w:rFonts w:ascii="Google Sans Text" w:cs="Google Sans Text" w:eastAsia="Google Sans Text" w:hAnsi="Google Sans Text"/>
          <w:sz w:val="34"/>
          <w:szCs w:val="34"/>
          <w:vertAlign w:val="superscript"/>
        </w:rPr>
      </w:pPr>
      <w:bookmarkStart w:colFirst="0" w:colLast="0" w:name="_9yqy8gozzty2" w:id="6"/>
      <w:bookmarkEnd w:id="6"/>
      <w:r w:rsidDel="00000000" w:rsidR="00000000" w:rsidRPr="00000000">
        <w:rPr>
          <w:rFonts w:ascii="Google Sans Text" w:cs="Google Sans Text" w:eastAsia="Google Sans Text" w:hAnsi="Google Sans Text"/>
          <w:sz w:val="34"/>
          <w:szCs w:val="34"/>
          <w:vertAlign w:val="superscript"/>
          <w:rtl w:val="0"/>
        </w:rPr>
        <w:t xml:space="preserve">Compute Plane</w:t>
      </w:r>
    </w:p>
    <w:p w:rsidR="00000000" w:rsidDel="00000000" w:rsidP="00000000" w:rsidRDefault="00000000" w:rsidRPr="00000000" w14:paraId="00000014">
      <w:pPr>
        <w:numPr>
          <w:ilvl w:val="0"/>
          <w:numId w:val="5"/>
        </w:numPr>
        <w:spacing w:after="0" w:afterAutospacing="0" w:before="240" w:line="240" w:lineRule="auto"/>
        <w:ind w:left="720" w:hanging="360"/>
        <w:rPr>
          <w:rFonts w:ascii="Google Sans Text" w:cs="Google Sans Text" w:eastAsia="Google Sans Text" w:hAnsi="Google Sans Text"/>
          <w:sz w:val="24"/>
          <w:szCs w:val="24"/>
          <w:u w:val="none"/>
          <w:vertAlign w:val="superscript"/>
        </w:rPr>
      </w:pPr>
      <w:r w:rsidDel="00000000" w:rsidR="00000000" w:rsidRPr="00000000">
        <w:rPr>
          <w:rFonts w:ascii="Google Sans Text" w:cs="Google Sans Text" w:eastAsia="Google Sans Text" w:hAnsi="Google Sans Text"/>
          <w:sz w:val="24"/>
          <w:szCs w:val="24"/>
          <w:vertAlign w:val="superscript"/>
          <w:rtl w:val="0"/>
        </w:rPr>
        <w:t xml:space="preserve">Functions as the “workhorse” for data processing tasks.</w:t>
      </w:r>
    </w:p>
    <w:p w:rsidR="00000000" w:rsidDel="00000000" w:rsidP="00000000" w:rsidRDefault="00000000" w:rsidRPr="00000000" w14:paraId="00000015">
      <w:pPr>
        <w:numPr>
          <w:ilvl w:val="0"/>
          <w:numId w:val="5"/>
        </w:numPr>
        <w:spacing w:after="0" w:afterAutospacing="0" w:before="0" w:beforeAutospacing="0" w:line="240" w:lineRule="auto"/>
        <w:ind w:left="720" w:hanging="360"/>
        <w:rPr>
          <w:rFonts w:ascii="Google Sans Text" w:cs="Google Sans Text" w:eastAsia="Google Sans Text" w:hAnsi="Google Sans Text"/>
          <w:sz w:val="24"/>
          <w:szCs w:val="24"/>
          <w:u w:val="none"/>
          <w:vertAlign w:val="superscript"/>
        </w:rPr>
      </w:pPr>
      <w:r w:rsidDel="00000000" w:rsidR="00000000" w:rsidRPr="00000000">
        <w:rPr>
          <w:rFonts w:ascii="Google Sans Text" w:cs="Google Sans Text" w:eastAsia="Google Sans Text" w:hAnsi="Google Sans Text"/>
          <w:sz w:val="24"/>
          <w:szCs w:val="24"/>
          <w:vertAlign w:val="superscript"/>
          <w:rtl w:val="0"/>
        </w:rPr>
        <w:t xml:space="preserve">Handles actual workloads, running Spark clusters, queries, jobs, and notebooks on infrastructure inside the customer’s cloud account or, in serverless mode, on Databricks-managed infrastructure.</w:t>
      </w:r>
    </w:p>
    <w:p w:rsidR="00000000" w:rsidDel="00000000" w:rsidP="00000000" w:rsidRDefault="00000000" w:rsidRPr="00000000" w14:paraId="00000016">
      <w:pPr>
        <w:numPr>
          <w:ilvl w:val="0"/>
          <w:numId w:val="5"/>
        </w:numPr>
        <w:spacing w:after="0" w:afterAutospacing="0" w:before="0" w:beforeAutospacing="0" w:line="240" w:lineRule="auto"/>
        <w:ind w:left="720" w:hanging="360"/>
        <w:rPr>
          <w:rFonts w:ascii="Google Sans Text" w:cs="Google Sans Text" w:eastAsia="Google Sans Text" w:hAnsi="Google Sans Text"/>
          <w:sz w:val="24"/>
          <w:szCs w:val="24"/>
          <w:u w:val="none"/>
          <w:vertAlign w:val="superscript"/>
        </w:rPr>
      </w:pPr>
      <w:r w:rsidDel="00000000" w:rsidR="00000000" w:rsidRPr="00000000">
        <w:rPr>
          <w:rFonts w:ascii="Google Sans Text" w:cs="Google Sans Text" w:eastAsia="Google Sans Text" w:hAnsi="Google Sans Text"/>
          <w:sz w:val="24"/>
          <w:szCs w:val="24"/>
          <w:vertAlign w:val="superscript"/>
          <w:rtl w:val="0"/>
        </w:rPr>
        <w:t xml:space="preserve">Data is read, processed, stored, and managed exclusively in the compute plane.</w:t>
        <w:br w:type="textWrapping"/>
        <w:t xml:space="preserve">Two main types:</w:t>
      </w:r>
    </w:p>
    <w:p w:rsidR="00000000" w:rsidDel="00000000" w:rsidP="00000000" w:rsidRDefault="00000000" w:rsidRPr="00000000" w14:paraId="00000017">
      <w:pPr>
        <w:numPr>
          <w:ilvl w:val="1"/>
          <w:numId w:val="5"/>
        </w:numPr>
        <w:spacing w:after="0" w:afterAutospacing="0" w:before="0" w:beforeAutospacing="0" w:line="240" w:lineRule="auto"/>
        <w:ind w:left="1440" w:hanging="360"/>
        <w:rPr>
          <w:rFonts w:ascii="Google Sans Text" w:cs="Google Sans Text" w:eastAsia="Google Sans Text" w:hAnsi="Google Sans Text"/>
          <w:sz w:val="24"/>
          <w:szCs w:val="24"/>
          <w:u w:val="none"/>
          <w:vertAlign w:val="superscript"/>
        </w:rPr>
      </w:pPr>
      <w:r w:rsidDel="00000000" w:rsidR="00000000" w:rsidRPr="00000000">
        <w:rPr>
          <w:rFonts w:ascii="Google Sans Text" w:cs="Google Sans Text" w:eastAsia="Google Sans Text" w:hAnsi="Google Sans Text"/>
          <w:b w:val="1"/>
          <w:sz w:val="24"/>
          <w:szCs w:val="24"/>
          <w:vertAlign w:val="superscript"/>
          <w:rtl w:val="0"/>
        </w:rPr>
        <w:t xml:space="preserve">Classic Compute Plane:</w:t>
      </w:r>
      <w:r w:rsidDel="00000000" w:rsidR="00000000" w:rsidRPr="00000000">
        <w:rPr>
          <w:rFonts w:ascii="Google Sans Text" w:cs="Google Sans Text" w:eastAsia="Google Sans Text" w:hAnsi="Google Sans Text"/>
          <w:sz w:val="24"/>
          <w:szCs w:val="24"/>
          <w:vertAlign w:val="superscript"/>
          <w:rtl w:val="0"/>
        </w:rPr>
        <w:t xml:space="preserve"> Customer manages networking and clusters in their own cloud account (e.g., AWS VPC or Azure Subscription).</w:t>
      </w:r>
    </w:p>
    <w:p w:rsidR="00000000" w:rsidDel="00000000" w:rsidP="00000000" w:rsidRDefault="00000000" w:rsidRPr="00000000" w14:paraId="00000018">
      <w:pPr>
        <w:numPr>
          <w:ilvl w:val="1"/>
          <w:numId w:val="5"/>
        </w:numPr>
        <w:spacing w:after="240" w:before="0" w:beforeAutospacing="0" w:line="240" w:lineRule="auto"/>
        <w:ind w:left="1440" w:hanging="360"/>
        <w:rPr>
          <w:rFonts w:ascii="Google Sans Text" w:cs="Google Sans Text" w:eastAsia="Google Sans Text" w:hAnsi="Google Sans Text"/>
          <w:sz w:val="24"/>
          <w:szCs w:val="24"/>
          <w:u w:val="none"/>
          <w:vertAlign w:val="superscript"/>
        </w:rPr>
      </w:pPr>
      <w:r w:rsidDel="00000000" w:rsidR="00000000" w:rsidRPr="00000000">
        <w:rPr>
          <w:rFonts w:ascii="Google Sans Text" w:cs="Google Sans Text" w:eastAsia="Google Sans Text" w:hAnsi="Google Sans Text"/>
          <w:b w:val="1"/>
          <w:sz w:val="24"/>
          <w:szCs w:val="24"/>
          <w:vertAlign w:val="superscript"/>
          <w:rtl w:val="0"/>
        </w:rPr>
        <w:t xml:space="preserve">Serverless Compute Plane:</w:t>
      </w:r>
      <w:r w:rsidDel="00000000" w:rsidR="00000000" w:rsidRPr="00000000">
        <w:rPr>
          <w:rFonts w:ascii="Google Sans Text" w:cs="Google Sans Text" w:eastAsia="Google Sans Text" w:hAnsi="Google Sans Text"/>
          <w:sz w:val="24"/>
          <w:szCs w:val="24"/>
          <w:vertAlign w:val="superscript"/>
          <w:rtl w:val="0"/>
        </w:rPr>
        <w:t xml:space="preserve"> Databricks handles VM and cluster management, while the customer’s data stays in their account, accessed securely by the serverless resources</w:t>
      </w:r>
    </w:p>
    <w:p w:rsidR="00000000" w:rsidDel="00000000" w:rsidP="00000000" w:rsidRDefault="00000000" w:rsidRPr="00000000" w14:paraId="00000019">
      <w:pPr>
        <w:spacing w:after="240" w:before="240" w:line="240" w:lineRule="auto"/>
        <w:ind w:left="0" w:firstLine="0"/>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sz w:val="24"/>
          <w:szCs w:val="24"/>
          <w:vertAlign w:val="superscript"/>
        </w:rPr>
        <w:drawing>
          <wp:inline distB="114300" distT="114300" distL="114300" distR="114300">
            <wp:extent cx="5943600" cy="2032000"/>
            <wp:effectExtent b="0" l="0" r="0" t="0"/>
            <wp:docPr id="1" name="image2.png"/>
            <a:graphic>
              <a:graphicData uri="http://schemas.openxmlformats.org/drawingml/2006/picture">
                <pic:pic>
                  <pic:nvPicPr>
                    <pic:cNvPr id="0" name="image2.png"/>
                    <pic:cNvPicPr preferRelativeResize="0"/>
                  </pic:nvPicPr>
                  <pic:blipFill>
                    <a:blip r:embed="rId7"/>
                    <a:srcRect b="0" l="0" r="0" t="0"/>
                    <a:stretch>
                      <a:fillRect/>
                    </a:stretch>
                  </pic:blipFill>
                  <pic:spPr>
                    <a:xfrm>
                      <a:off x="0" y="0"/>
                      <a:ext cx="5943600" cy="2032000"/>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numPr>
          <w:ilvl w:val="0"/>
          <w:numId w:val="4"/>
        </w:numPr>
        <w:spacing w:after="240" w:before="240" w:line="240" w:lineRule="auto"/>
        <w:ind w:left="720" w:hanging="360"/>
        <w:rPr>
          <w:rFonts w:ascii="Google Sans Text" w:cs="Google Sans Text" w:eastAsia="Google Sans Text" w:hAnsi="Google Sans Text"/>
          <w:sz w:val="24"/>
          <w:szCs w:val="24"/>
          <w:u w:val="none"/>
          <w:vertAlign w:val="superscript"/>
        </w:rPr>
      </w:pPr>
      <w:r w:rsidDel="00000000" w:rsidR="00000000" w:rsidRPr="00000000">
        <w:rPr>
          <w:rFonts w:ascii="Google Sans Text" w:cs="Google Sans Text" w:eastAsia="Google Sans Text" w:hAnsi="Google Sans Text"/>
          <w:sz w:val="24"/>
          <w:szCs w:val="24"/>
          <w:vertAlign w:val="superscript"/>
          <w:rtl w:val="0"/>
        </w:rPr>
        <w:t xml:space="preserve">Ensures customer data never leaves their cloud boundary, and processes run close to the data for performance and compliance.</w:t>
      </w:r>
      <w:r w:rsidDel="00000000" w:rsidR="00000000" w:rsidRPr="00000000">
        <w:rPr>
          <w:rtl w:val="0"/>
        </w:rPr>
      </w:r>
    </w:p>
    <w:p w:rsidR="00000000" w:rsidDel="00000000" w:rsidP="00000000" w:rsidRDefault="00000000" w:rsidRPr="00000000" w14:paraId="0000001B">
      <w:pPr>
        <w:pStyle w:val="Heading2"/>
        <w:spacing w:after="80" w:before="360" w:line="275.9999942779541" w:lineRule="auto"/>
        <w:rPr>
          <w:rFonts w:ascii="Google Sans Text" w:cs="Google Sans Text" w:eastAsia="Google Sans Text" w:hAnsi="Google Sans Text"/>
          <w:sz w:val="34"/>
          <w:szCs w:val="34"/>
          <w:vertAlign w:val="superscript"/>
        </w:rPr>
      </w:pPr>
      <w:bookmarkStart w:colFirst="0" w:colLast="0" w:name="_pw1tb6x1un0b" w:id="7"/>
      <w:bookmarkEnd w:id="7"/>
      <w:r w:rsidDel="00000000" w:rsidR="00000000" w:rsidRPr="00000000">
        <w:rPr>
          <w:rFonts w:ascii="Google Sans Text" w:cs="Google Sans Text" w:eastAsia="Google Sans Text" w:hAnsi="Google Sans Text"/>
          <w:sz w:val="34"/>
          <w:szCs w:val="34"/>
          <w:vertAlign w:val="superscript"/>
          <w:rtl w:val="0"/>
        </w:rPr>
        <w:t xml:space="preserve">Summary Table</w:t>
      </w:r>
    </w:p>
    <w:tbl>
      <w:tblPr>
        <w:tblStyle w:val="Table1"/>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334.3901183736489"/>
        <w:gridCol w:w="2721.7704580545546"/>
        <w:gridCol w:w="1912.4652599073597"/>
        <w:gridCol w:w="1478.9089037570766"/>
        <w:gridCol w:w="1912.4652599073597"/>
        <w:tblGridChange w:id="0">
          <w:tblGrid>
            <w:gridCol w:w="1334.3901183736489"/>
            <w:gridCol w:w="2721.7704580545546"/>
            <w:gridCol w:w="1912.4652599073597"/>
            <w:gridCol w:w="1478.9089037570766"/>
            <w:gridCol w:w="1912.4652599073597"/>
          </w:tblGrid>
        </w:tblGridChange>
      </w:tblGrid>
      <w:tr>
        <w:trPr>
          <w:cantSplit w:val="0"/>
          <w:trHeight w:val="77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1C">
            <w:pPr>
              <w:spacing w:after="240" w:line="275.9999942779541" w:lineRule="auto"/>
              <w:jc w:val="center"/>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b w:val="1"/>
                <w:sz w:val="24"/>
                <w:szCs w:val="24"/>
                <w:vertAlign w:val="superscript"/>
                <w:rtl w:val="0"/>
              </w:rPr>
              <w:t xml:space="preserve">Plane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1D">
            <w:pPr>
              <w:spacing w:after="240" w:line="275.9999942779541" w:lineRule="auto"/>
              <w:jc w:val="center"/>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b w:val="1"/>
                <w:sz w:val="24"/>
                <w:szCs w:val="24"/>
                <w:vertAlign w:val="superscript"/>
                <w:rtl w:val="0"/>
              </w:rPr>
              <w:t xml:space="preserve">Purpose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1E">
            <w:pPr>
              <w:spacing w:after="240" w:line="275.9999942779541" w:lineRule="auto"/>
              <w:jc w:val="center"/>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b w:val="1"/>
                <w:sz w:val="24"/>
                <w:szCs w:val="24"/>
                <w:vertAlign w:val="superscript"/>
                <w:rtl w:val="0"/>
              </w:rPr>
              <w:t xml:space="preserve">Location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1F">
            <w:pPr>
              <w:spacing w:after="240" w:line="275.9999942779541" w:lineRule="auto"/>
              <w:jc w:val="center"/>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b w:val="1"/>
                <w:sz w:val="24"/>
                <w:szCs w:val="24"/>
                <w:vertAlign w:val="superscript"/>
                <w:rtl w:val="0"/>
              </w:rPr>
              <w:t xml:space="preserve">Data Access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20">
            <w:pPr>
              <w:spacing w:after="240" w:line="275.9999942779541" w:lineRule="auto"/>
              <w:jc w:val="center"/>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b w:val="1"/>
                <w:sz w:val="24"/>
                <w:szCs w:val="24"/>
                <w:vertAlign w:val="superscript"/>
                <w:rtl w:val="0"/>
              </w:rPr>
              <w:t xml:space="preserve">User Management</w:t>
            </w:r>
            <w:r w:rsidDel="00000000" w:rsidR="00000000" w:rsidRPr="00000000">
              <w:rPr>
                <w:rtl w:val="0"/>
              </w:rPr>
            </w:r>
          </w:p>
        </w:tc>
      </w:tr>
      <w:tr>
        <w:trPr>
          <w:cantSplit w:val="0"/>
          <w:trHeight w:val="104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21">
            <w:pPr>
              <w:spacing w:after="240"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sz w:val="24"/>
                <w:szCs w:val="24"/>
                <w:vertAlign w:val="superscript"/>
                <w:rtl w:val="0"/>
              </w:rPr>
              <w:t xml:space="preserve">Control Plane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22">
            <w:pPr>
              <w:spacing w:after="240"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sz w:val="24"/>
                <w:szCs w:val="24"/>
                <w:vertAlign w:val="superscript"/>
                <w:rtl w:val="0"/>
              </w:rPr>
              <w:t xml:space="preserve">Management, orchestration, configuration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23">
            <w:pPr>
              <w:spacing w:after="240"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sz w:val="24"/>
                <w:szCs w:val="24"/>
                <w:vertAlign w:val="superscript"/>
                <w:rtl w:val="0"/>
              </w:rPr>
              <w:t xml:space="preserve">Databricks cloud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24">
            <w:pPr>
              <w:spacing w:after="240"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sz w:val="24"/>
                <w:szCs w:val="24"/>
                <w:vertAlign w:val="superscript"/>
                <w:rtl w:val="0"/>
              </w:rPr>
              <w:t xml:space="preserve">No customer data</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25">
            <w:pPr>
              <w:spacing w:after="240"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sz w:val="24"/>
                <w:szCs w:val="24"/>
                <w:vertAlign w:val="superscript"/>
                <w:rtl w:val="0"/>
              </w:rPr>
              <w:t xml:space="preserve">Centralized</w:t>
            </w:r>
          </w:p>
        </w:tc>
      </w:tr>
      <w:tr>
        <w:trPr>
          <w:cantSplit w:val="0"/>
          <w:trHeight w:val="104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26">
            <w:pPr>
              <w:spacing w:after="240"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sz w:val="24"/>
                <w:szCs w:val="24"/>
                <w:vertAlign w:val="superscript"/>
                <w:rtl w:val="0"/>
              </w:rPr>
              <w:t xml:space="preserve">Compute Plane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27">
            <w:pPr>
              <w:spacing w:after="240"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sz w:val="24"/>
                <w:szCs w:val="24"/>
                <w:vertAlign w:val="superscript"/>
                <w:rtl w:val="0"/>
              </w:rPr>
              <w:t xml:space="preserve">Data processing (jobs, clusters)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28">
            <w:pPr>
              <w:spacing w:after="240"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sz w:val="24"/>
                <w:szCs w:val="24"/>
                <w:vertAlign w:val="superscript"/>
                <w:rtl w:val="0"/>
              </w:rPr>
              <w:t xml:space="preserve">Customer’s cloud account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29">
            <w:pPr>
              <w:spacing w:after="240"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sz w:val="24"/>
                <w:szCs w:val="24"/>
                <w:vertAlign w:val="superscript"/>
                <w:rtl w:val="0"/>
              </w:rPr>
              <w:t xml:space="preserve">Full customer data</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2A">
            <w:pPr>
              <w:spacing w:after="240"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sz w:val="24"/>
                <w:szCs w:val="24"/>
                <w:vertAlign w:val="superscript"/>
                <w:rtl w:val="0"/>
              </w:rPr>
              <w:t xml:space="preserve">Isolated per workspace</w:t>
            </w:r>
          </w:p>
        </w:tc>
      </w:tr>
    </w:tbl>
    <w:p w:rsidR="00000000" w:rsidDel="00000000" w:rsidP="00000000" w:rsidRDefault="00000000" w:rsidRPr="00000000" w14:paraId="0000002B">
      <w:pPr>
        <w:spacing w:after="240" w:before="240"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sz w:val="24"/>
          <w:szCs w:val="24"/>
          <w:vertAlign w:val="superscript"/>
          <w:rtl w:val="0"/>
        </w:rPr>
        <w:t xml:space="preserve">This architecture allows centralized management and security while keeping all sensitive data and resource-intensive processing within the user’s own cloud environment</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02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A. The Databricks Lakehouse as the Semantic Foundation</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Databricks maintains a fundamental separation between the Control Plane and the Compute Plane.</w:t>
      </w:r>
      <w:r w:rsidDel="00000000" w:rsidR="00000000" w:rsidRPr="00000000">
        <w:rPr>
          <w:rFonts w:ascii="Google Sans Text" w:cs="Google Sans Text" w:eastAsia="Google Sans Text" w:hAnsi="Google Sans Text"/>
          <w:sz w:val="24"/>
          <w:szCs w:val="24"/>
          <w:vertAlign w:val="superscript"/>
          <w:rtl w:val="0"/>
        </w:rPr>
        <w:t xml:space="preserve">4</w:t>
      </w:r>
      <w:r w:rsidDel="00000000" w:rsidR="00000000" w:rsidRPr="00000000">
        <w:rPr>
          <w:rFonts w:ascii="Google Sans Text" w:cs="Google Sans Text" w:eastAsia="Google Sans Text" w:hAnsi="Google Sans Text"/>
          <w:rtl w:val="0"/>
        </w:rPr>
        <w:t xml:space="preserve"> The Control Plane hosts the web application, notebook management, and—critically—the LLM orchestration and inference logic. The Compute Plane, whether Serverless or Classic, executes the generated analytical queries using managed Spark resources.</w:t>
      </w:r>
      <w:r w:rsidDel="00000000" w:rsidR="00000000" w:rsidRPr="00000000">
        <w:rPr>
          <w:rFonts w:ascii="Google Sans Text" w:cs="Google Sans Text" w:eastAsia="Google Sans Text" w:hAnsi="Google Sans Text"/>
          <w:sz w:val="24"/>
          <w:szCs w:val="24"/>
          <w:vertAlign w:val="superscript"/>
          <w:rtl w:val="0"/>
        </w:rPr>
        <w:t xml:space="preserve">4</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The Intelligence Engine is designed not merely as a language translator but as a context-aware system. It utilizes signals across the entire Databricks environment to provide highly relevant and personalized results.</w:t>
      </w:r>
      <w:r w:rsidDel="00000000" w:rsidR="00000000" w:rsidRPr="00000000">
        <w:rPr>
          <w:rFonts w:ascii="Google Sans Text" w:cs="Google Sans Text" w:eastAsia="Google Sans Text" w:hAnsi="Google Sans Text"/>
          <w:sz w:val="24"/>
          <w:szCs w:val="24"/>
          <w:vertAlign w:val="superscript"/>
          <w:rtl w:val="0"/>
        </w:rPr>
        <w:t xml:space="preserve">5</w:t>
      </w:r>
      <w:r w:rsidDel="00000000" w:rsidR="00000000" w:rsidRPr="00000000">
        <w:rPr>
          <w:rFonts w:ascii="Google Sans Text" w:cs="Google Sans Text" w:eastAsia="Google Sans Text" w:hAnsi="Google Sans Text"/>
          <w:rtl w:val="0"/>
        </w:rPr>
        <w:t xml:space="preserve"> This native integration allows the platform to use information beyond the raw user prompt, drawing on surrounding code, errors, and existing data context, thereby accelerating development and increasing the accuracy of generated code.</w:t>
      </w:r>
      <w:r w:rsidDel="00000000" w:rsidR="00000000" w:rsidRPr="00000000">
        <w:rPr>
          <w:rFonts w:ascii="Google Sans Text" w:cs="Google Sans Text" w:eastAsia="Google Sans Text" w:hAnsi="Google Sans Text"/>
          <w:sz w:val="24"/>
          <w:szCs w:val="24"/>
          <w:vertAlign w:val="superscript"/>
          <w:rtl w:val="0"/>
        </w:rPr>
        <w:t xml:space="preserve">6</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03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B. Unity Catalog (UC): The Source of Truth and Access Control Gateway</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Unity Catalog is the critical component that grounds the generative AI process in truth and policy. UC functions as the unified governance layer, providing not only metadata (schema details, lineage) but also rich semantic context, such as table and column descriptions, often supplied and annotated by domain experts.</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For the LLM to generate precise SQL, it must understand not just table names, but </w:t>
      </w:r>
      <w:r w:rsidDel="00000000" w:rsidR="00000000" w:rsidRPr="00000000">
        <w:rPr>
          <w:rFonts w:ascii="Google Sans Text" w:cs="Google Sans Text" w:eastAsia="Google Sans Text" w:hAnsi="Google Sans Text"/>
          <w:i w:val="1"/>
          <w:rtl w:val="0"/>
        </w:rPr>
        <w:t xml:space="preserve">what</w:t>
      </w:r>
      <w:r w:rsidDel="00000000" w:rsidR="00000000" w:rsidRPr="00000000">
        <w:rPr>
          <w:rFonts w:ascii="Google Sans Text" w:cs="Google Sans Text" w:eastAsia="Google Sans Text" w:hAnsi="Google Sans Text"/>
          <w:rtl w:val="0"/>
        </w:rPr>
        <w:t xml:space="preserve"> those tables represent in business terms. Domain experts configure "Genie spaces" with relevant datasets, sample queries, and text guidelines to aid in this translation.</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Furthermore, UC is the centralized mechanism for enforcing Data and AI governance controls, including data classification and asset permissions.</w:t>
      </w:r>
      <w:r w:rsidDel="00000000" w:rsidR="00000000" w:rsidRPr="00000000">
        <w:rPr>
          <w:rFonts w:ascii="Google Sans Text" w:cs="Google Sans Text" w:eastAsia="Google Sans Text" w:hAnsi="Google Sans Text"/>
          <w:sz w:val="24"/>
          <w:szCs w:val="24"/>
          <w:vertAlign w:val="superscript"/>
          <w:rtl w:val="0"/>
        </w:rPr>
        <w:t xml:space="preserve">8</w:t>
      </w:r>
      <w:r w:rsidDel="00000000" w:rsidR="00000000" w:rsidRPr="00000000">
        <w:rPr>
          <w:rFonts w:ascii="Google Sans Text" w:cs="Google Sans Text" w:eastAsia="Google Sans Text" w:hAnsi="Google Sans Text"/>
          <w:rtl w:val="0"/>
        </w:rPr>
        <w:t xml:space="preserve"> When the system retrieves context, it does so strictly according to the requesting user’s existing UC permissions, adhering to the principle of least privilege. This enforcement is paramount for security, as it dictates the maximum scope of data that the LLM is permitted to query, regardless of the prompt's intent.</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3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C. The Databricks Intelligence Engine: Control Plane, Compute Plane, and LLM Service Interaction</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The Databricks Intelligence Engine manages the complex orchestration required for Text-to-SQL translation. The platform supports flexibility in model deployment, allowing customers to use Databricks-hosted models (such as optimized versions of Llama3 8B Instruct </w:t>
      </w:r>
      <w:r w:rsidDel="00000000" w:rsidR="00000000" w:rsidRPr="00000000">
        <w:rPr>
          <w:rFonts w:ascii="Google Sans Text" w:cs="Google Sans Text" w:eastAsia="Google Sans Text" w:hAnsi="Google Sans Text"/>
          <w:sz w:val="24"/>
          <w:szCs w:val="24"/>
          <w:vertAlign w:val="superscript"/>
          <w:rtl w:val="0"/>
        </w:rPr>
        <w:t xml:space="preserve">9</w:t>
      </w:r>
      <w:r w:rsidDel="00000000" w:rsidR="00000000" w:rsidRPr="00000000">
        <w:rPr>
          <w:rFonts w:ascii="Google Sans Text" w:cs="Google Sans Text" w:eastAsia="Google Sans Text" w:hAnsi="Google Sans Text"/>
          <w:rtl w:val="0"/>
        </w:rPr>
        <w:t xml:space="preserve">), partner-powered models (like those from Azure OpenAI), or custom foundation models served via high-performance APIs.</w:t>
      </w:r>
      <w:r w:rsidDel="00000000" w:rsidR="00000000" w:rsidRPr="00000000">
        <w:rPr>
          <w:rFonts w:ascii="Google Sans Text" w:cs="Google Sans Text" w:eastAsia="Google Sans Text" w:hAnsi="Google Sans Text"/>
          <w:sz w:val="24"/>
          <w:szCs w:val="24"/>
          <w:vertAlign w:val="superscript"/>
          <w:rtl w:val="0"/>
        </w:rPr>
        <w:t xml:space="preserve">2</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crucial security implication of the architecture is that the LLM inference step, which occurs in the Control Plane, uses only the </w:t>
      </w:r>
      <w:r w:rsidDel="00000000" w:rsidR="00000000" w:rsidRPr="00000000">
        <w:rPr>
          <w:rFonts w:ascii="Google Sans Text" w:cs="Google Sans Text" w:eastAsia="Google Sans Text" w:hAnsi="Google Sans Text"/>
          <w:i w:val="1"/>
          <w:rtl w:val="0"/>
        </w:rPr>
        <w:t xml:space="preserve">metadata</w:t>
      </w:r>
      <w:r w:rsidDel="00000000" w:rsidR="00000000" w:rsidRPr="00000000">
        <w:rPr>
          <w:rFonts w:ascii="Google Sans Text" w:cs="Google Sans Text" w:eastAsia="Google Sans Text" w:hAnsi="Google Sans Text"/>
          <w:rtl w:val="0"/>
        </w:rPr>
        <w:t xml:space="preserve"> retrieved from UC. The LLM never has direct access to the raw data residing in the Compute Plane.</w:t>
      </w:r>
      <w:r w:rsidDel="00000000" w:rsidR="00000000" w:rsidRPr="00000000">
        <w:rPr>
          <w:rFonts w:ascii="Google Sans Text" w:cs="Google Sans Text" w:eastAsia="Google Sans Text" w:hAnsi="Google Sans Text"/>
          <w:sz w:val="24"/>
          <w:szCs w:val="24"/>
          <w:vertAlign w:val="superscript"/>
          <w:rtl w:val="0"/>
        </w:rPr>
        <w:t xml:space="preserve">11</w:t>
      </w:r>
      <w:r w:rsidDel="00000000" w:rsidR="00000000" w:rsidRPr="00000000">
        <w:rPr>
          <w:rFonts w:ascii="Google Sans Text" w:cs="Google Sans Text" w:eastAsia="Google Sans Text" w:hAnsi="Google Sans Text"/>
          <w:rtl w:val="0"/>
        </w:rPr>
        <w:t xml:space="preserve"> This separation means that a successful attack at the generation stage can only result in malicious</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i w:val="1"/>
          <w:rtl w:val="0"/>
        </w:rPr>
        <w:t xml:space="preserve">code</w:t>
      </w:r>
      <w:r w:rsidDel="00000000" w:rsidR="00000000" w:rsidRPr="00000000">
        <w:rPr>
          <w:rFonts w:ascii="Google Sans Text" w:cs="Google Sans Text" w:eastAsia="Google Sans Text" w:hAnsi="Google Sans Text"/>
          <w:rtl w:val="0"/>
        </w:rPr>
        <w:t xml:space="preserve"> being produced; it cannot directly exfiltrate raw data. The execution of that generated code must then be isolated and validated within the secure Compute Plane environment, adhering to model serving isolation controls.</w:t>
      </w:r>
      <w:r w:rsidDel="00000000" w:rsidR="00000000" w:rsidRPr="00000000">
        <w:rPr>
          <w:rFonts w:ascii="Google Sans Text" w:cs="Google Sans Text" w:eastAsia="Google Sans Text" w:hAnsi="Google Sans Text"/>
          <w:sz w:val="24"/>
          <w:szCs w:val="24"/>
          <w:vertAlign w:val="superscript"/>
          <w:rtl w:val="0"/>
        </w:rPr>
        <w:t xml:space="preserve">8</w:t>
      </w:r>
      <w:r w:rsidDel="00000000" w:rsidR="00000000" w:rsidRPr="00000000">
        <w:rPr>
          <w:rFonts w:ascii="Google Sans Text" w:cs="Google Sans Text" w:eastAsia="Google Sans Text" w:hAnsi="Google Sans Text"/>
          <w:rtl w:val="0"/>
        </w:rPr>
        <w:t xml:space="preserve"> The overall system functions through orchestration, deploying a compound agent architecture to manage query understanding, multi-step planning, autonomous tool selection, and state management.</w:t>
      </w:r>
      <w:r w:rsidDel="00000000" w:rsidR="00000000" w:rsidRPr="00000000">
        <w:rPr>
          <w:rFonts w:ascii="Google Sans Text" w:cs="Google Sans Text" w:eastAsia="Google Sans Text" w:hAnsi="Google Sans Text"/>
          <w:sz w:val="24"/>
          <w:szCs w:val="24"/>
          <w:vertAlign w:val="superscript"/>
          <w:rtl w:val="0"/>
        </w:rPr>
        <w:t xml:space="preserve">12</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Table 1 details the functional distribution across the primary architectural components.</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Table 1: Databricks Intelligence Engine Components and Genie Function Mapping</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34343"/>
          <w:rPrChange w:author="ACADIMICS" w:id="0" w:date="2025-10-02T14:22:57Z">
            <w:rPr>
              <w:rFonts w:ascii="Google Sans Text" w:cs="Google Sans Text" w:eastAsia="Google Sans Text" w:hAnsi="Google Sans Text"/>
            </w:rPr>
          </w:rPrChange>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rHeight w:val="990" w:hRule="atLeast"/>
          <w:tblHeader w:val="0"/>
          <w:trPrChange w:author="ACADIMICS" w:id="1" w:date="2025-10-02T14:22:29Z">
            <w:trPr>
              <w:cantSplit w:val="0"/>
              <w:tblHeader w:val="0"/>
            </w:trPr>
          </w:trPrChange>
        </w:trPr>
        <w:tc>
          <w:tcPr>
            <w:tcBorders>
              <w:top w:color="000000" w:space="0" w:sz="6" w:val="single"/>
              <w:left w:color="000000" w:space="0" w:sz="6" w:val="single"/>
              <w:bottom w:color="000000" w:space="0" w:sz="6" w:val="single"/>
              <w:right w:color="000000" w:space="0" w:sz="6" w:val="single"/>
            </w:tcBorders>
            <w:shd w:fill="efefef" w:val="clear"/>
            <w:tcMar>
              <w:top w:w="120.0" w:type="dxa"/>
              <w:left w:w="180.0" w:type="dxa"/>
              <w:bottom w:w="120.0" w:type="dxa"/>
              <w:right w:w="180.0" w:type="dxa"/>
            </w:tcMar>
            <w:vAlign w:val="top"/>
            <w:tcPrChange w:author="ACADIMICS" w:id="1" w:date="2025-10-02T14:22:29Z">
              <w:tcPr>
                <w:tcBorders>
                  <w:top w:color="000000" w:space="0" w:sz="6" w:val="single"/>
                  <w:left w:color="000000" w:space="0" w:sz="6" w:val="single"/>
                  <w:bottom w:color="000000" w:space="0" w:sz="6" w:val="single"/>
                  <w:right w:color="000000" w:space="0" w:sz="6" w:val="single"/>
                </w:tcBorders>
                <w:shd w:fill="1b1d1e" w:val="clear"/>
                <w:tcMar>
                  <w:top w:w="120.0" w:type="dxa"/>
                  <w:left w:w="180.0" w:type="dxa"/>
                  <w:bottom w:w="120.0" w:type="dxa"/>
                  <w:right w:w="180.0" w:type="dxa"/>
                </w:tcMar>
                <w:vAlign w:val="top"/>
              </w:tcPr>
            </w:tcPrChange>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434343"/>
                <w:shd w:fill="auto" w:val="clear"/>
                <w:rPrChange w:author="ACADIMICS" w:id="0" w:date="2025-10-02T14:22:57Z">
                  <w:rPr>
                    <w:rFonts w:ascii="Google Sans Text" w:cs="Google Sans Text" w:eastAsia="Google Sans Text" w:hAnsi="Google Sans Text"/>
                    <w:b w:val="1"/>
                    <w:color w:val="ffffff"/>
                    <w:shd w:fill="auto" w:val="clear"/>
                  </w:rPr>
                </w:rPrChange>
              </w:rPr>
            </w:pPr>
            <w:r w:rsidDel="00000000" w:rsidR="00000000" w:rsidRPr="00000000">
              <w:rPr>
                <w:rFonts w:ascii="Google Sans Text" w:cs="Google Sans Text" w:eastAsia="Google Sans Text" w:hAnsi="Google Sans Text"/>
                <w:b w:val="1"/>
                <w:color w:val="434343"/>
                <w:shd w:fill="auto" w:val="clear"/>
                <w:rtl w:val="0"/>
                <w:rPrChange w:author="ACADIMICS" w:id="0" w:date="2025-10-02T14:22:57Z">
                  <w:rPr>
                    <w:rFonts w:ascii="Google Sans Text" w:cs="Google Sans Text" w:eastAsia="Google Sans Text" w:hAnsi="Google Sans Text"/>
                    <w:b w:val="1"/>
                    <w:color w:val="ffffff"/>
                    <w:shd w:fill="auto" w:val="clear"/>
                  </w:rPr>
                </w:rPrChange>
              </w:rPr>
              <w:t xml:space="preserve">Component</w:t>
            </w:r>
          </w:p>
        </w:tc>
        <w:tc>
          <w:tcPr>
            <w:tcBorders>
              <w:top w:color="000000" w:space="0" w:sz="6" w:val="single"/>
              <w:left w:color="000000" w:space="0" w:sz="6" w:val="single"/>
              <w:bottom w:color="000000" w:space="0" w:sz="6" w:val="single"/>
              <w:right w:color="000000" w:space="0" w:sz="6" w:val="single"/>
            </w:tcBorders>
            <w:shd w:fill="efefef" w:val="clear"/>
            <w:tcMar>
              <w:top w:w="120.0" w:type="dxa"/>
              <w:left w:w="180.0" w:type="dxa"/>
              <w:bottom w:w="120.0" w:type="dxa"/>
              <w:right w:w="180.0" w:type="dxa"/>
            </w:tcMar>
            <w:vAlign w:val="top"/>
            <w:tcPrChange w:author="ACADIMICS" w:id="1" w:date="2025-10-02T14:22:29Z">
              <w:tcPr>
                <w:tcBorders>
                  <w:top w:color="000000" w:space="0" w:sz="6" w:val="single"/>
                  <w:left w:color="000000" w:space="0" w:sz="6" w:val="single"/>
                  <w:bottom w:color="000000" w:space="0" w:sz="6" w:val="single"/>
                  <w:right w:color="000000" w:space="0" w:sz="6" w:val="single"/>
                </w:tcBorders>
                <w:shd w:fill="1b1d1e" w:val="clear"/>
                <w:tcMar>
                  <w:top w:w="120.0" w:type="dxa"/>
                  <w:left w:w="180.0" w:type="dxa"/>
                  <w:bottom w:w="120.0" w:type="dxa"/>
                  <w:right w:w="180.0" w:type="dxa"/>
                </w:tcMar>
                <w:vAlign w:val="top"/>
              </w:tcPr>
            </w:tcPrChange>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434343"/>
                <w:shd w:fill="auto" w:val="clear"/>
                <w:rPrChange w:author="ACADIMICS" w:id="0" w:date="2025-10-02T14:22:57Z">
                  <w:rPr>
                    <w:rFonts w:ascii="Google Sans Text" w:cs="Google Sans Text" w:eastAsia="Google Sans Text" w:hAnsi="Google Sans Text"/>
                    <w:b w:val="1"/>
                    <w:color w:val="ffffff"/>
                    <w:shd w:fill="auto" w:val="clear"/>
                  </w:rPr>
                </w:rPrChange>
              </w:rPr>
            </w:pPr>
            <w:r w:rsidDel="00000000" w:rsidR="00000000" w:rsidRPr="00000000">
              <w:rPr>
                <w:rFonts w:ascii="Google Sans Text" w:cs="Google Sans Text" w:eastAsia="Google Sans Text" w:hAnsi="Google Sans Text"/>
                <w:b w:val="1"/>
                <w:color w:val="434343"/>
                <w:shd w:fill="auto" w:val="clear"/>
                <w:rtl w:val="0"/>
                <w:rPrChange w:author="ACADIMICS" w:id="0" w:date="2025-10-02T14:22:57Z">
                  <w:rPr>
                    <w:rFonts w:ascii="Google Sans Text" w:cs="Google Sans Text" w:eastAsia="Google Sans Text" w:hAnsi="Google Sans Text"/>
                    <w:b w:val="1"/>
                    <w:color w:val="ffffff"/>
                    <w:shd w:fill="auto" w:val="clear"/>
                  </w:rPr>
                </w:rPrChange>
              </w:rPr>
              <w:t xml:space="preserve">Description</w:t>
            </w:r>
          </w:p>
        </w:tc>
        <w:tc>
          <w:tcPr>
            <w:tcBorders>
              <w:top w:color="000000" w:space="0" w:sz="6" w:val="single"/>
              <w:left w:color="000000" w:space="0" w:sz="6" w:val="single"/>
              <w:bottom w:color="000000" w:space="0" w:sz="6" w:val="single"/>
              <w:right w:color="000000" w:space="0" w:sz="6" w:val="single"/>
            </w:tcBorders>
            <w:shd w:fill="efefef" w:val="clear"/>
            <w:tcMar>
              <w:top w:w="120.0" w:type="dxa"/>
              <w:left w:w="180.0" w:type="dxa"/>
              <w:bottom w:w="120.0" w:type="dxa"/>
              <w:right w:w="180.0" w:type="dxa"/>
            </w:tcMar>
            <w:vAlign w:val="top"/>
            <w:tcPrChange w:author="ACADIMICS" w:id="1" w:date="2025-10-02T14:22:29Z">
              <w:tcPr>
                <w:tcBorders>
                  <w:top w:color="000000" w:space="0" w:sz="6" w:val="single"/>
                  <w:left w:color="000000" w:space="0" w:sz="6" w:val="single"/>
                  <w:bottom w:color="000000" w:space="0" w:sz="6" w:val="single"/>
                  <w:right w:color="000000" w:space="0" w:sz="6" w:val="single"/>
                </w:tcBorders>
                <w:shd w:fill="1b1d1e" w:val="clear"/>
                <w:tcMar>
                  <w:top w:w="120.0" w:type="dxa"/>
                  <w:left w:w="180.0" w:type="dxa"/>
                  <w:bottom w:w="120.0" w:type="dxa"/>
                  <w:right w:w="180.0" w:type="dxa"/>
                </w:tcMar>
                <w:vAlign w:val="top"/>
              </w:tcPr>
            </w:tcPrChange>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434343"/>
                <w:shd w:fill="auto" w:val="clear"/>
                <w:rPrChange w:author="ACADIMICS" w:id="0" w:date="2025-10-02T14:22:57Z">
                  <w:rPr>
                    <w:rFonts w:ascii="Google Sans Text" w:cs="Google Sans Text" w:eastAsia="Google Sans Text" w:hAnsi="Google Sans Text"/>
                    <w:b w:val="1"/>
                    <w:color w:val="ffffff"/>
                    <w:shd w:fill="auto" w:val="clear"/>
                  </w:rPr>
                </w:rPrChange>
              </w:rPr>
            </w:pPr>
            <w:r w:rsidDel="00000000" w:rsidR="00000000" w:rsidRPr="00000000">
              <w:rPr>
                <w:rFonts w:ascii="Google Sans Text" w:cs="Google Sans Text" w:eastAsia="Google Sans Text" w:hAnsi="Google Sans Text"/>
                <w:b w:val="1"/>
                <w:color w:val="434343"/>
                <w:shd w:fill="auto" w:val="clear"/>
                <w:rtl w:val="0"/>
                <w:rPrChange w:author="ACADIMICS" w:id="0" w:date="2025-10-02T14:22:57Z">
                  <w:rPr>
                    <w:rFonts w:ascii="Google Sans Text" w:cs="Google Sans Text" w:eastAsia="Google Sans Text" w:hAnsi="Google Sans Text"/>
                    <w:b w:val="1"/>
                    <w:color w:val="ffffff"/>
                    <w:shd w:fill="auto" w:val="clear"/>
                  </w:rPr>
                </w:rPrChange>
              </w:rPr>
              <w:t xml:space="preserve">Role in Genie/Assistant Workflow</w:t>
            </w:r>
          </w:p>
        </w:tc>
      </w:tr>
      <w:tr>
        <w:trPr>
          <w:cantSplit w:val="0"/>
          <w:tblHeader w:val="0"/>
          <w:trPrChange w:author="ACADIMICS" w:id="2" w:date="2025-10-02T14:22:47Z">
            <w:trPr>
              <w:cantSplit w:val="0"/>
              <w:tblHeader w:val="0"/>
            </w:trPr>
          </w:trPrChange>
        </w:trPr>
        <w:tc>
          <w:tcPr>
            <w:tcBorders>
              <w:top w:color="000000" w:space="0" w:sz="6" w:val="single"/>
              <w:left w:color="000000" w:space="0" w:sz="6" w:val="single"/>
              <w:bottom w:color="000000" w:space="0" w:sz="6" w:val="single"/>
              <w:right w:color="000000" w:space="0" w:sz="6" w:val="single"/>
            </w:tcBorders>
            <w:shd w:fill="efefef" w:val="clear"/>
            <w:tcMar>
              <w:top w:w="120.0" w:type="dxa"/>
              <w:left w:w="180.0" w:type="dxa"/>
              <w:bottom w:w="120.0" w:type="dxa"/>
              <w:right w:w="180.0" w:type="dxa"/>
            </w:tcMar>
            <w:vAlign w:val="top"/>
            <w:tcPrChange w:author="ACADIMICS" w:id="2" w:date="2025-10-02T14:22:47Z">
              <w:tcPr>
                <w:tcBorders>
                  <w:top w:color="000000" w:space="0" w:sz="6" w:val="single"/>
                  <w:left w:color="000000" w:space="0" w:sz="6" w:val="single"/>
                  <w:bottom w:color="000000" w:space="0" w:sz="6" w:val="single"/>
                  <w:right w:color="000000" w:space="0" w:sz="6" w:val="single"/>
                </w:tcBorders>
                <w:shd w:fill="1b1d1e" w:val="clear"/>
                <w:tcMar>
                  <w:top w:w="120.0" w:type="dxa"/>
                  <w:left w:w="180.0" w:type="dxa"/>
                  <w:bottom w:w="120.0" w:type="dxa"/>
                  <w:right w:w="180.0" w:type="dxa"/>
                </w:tcMar>
                <w:vAlign w:val="top"/>
              </w:tcPr>
            </w:tcPrChange>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434343"/>
                <w:shd w:fill="auto" w:val="clear"/>
                <w:rPrChange w:author="ACADIMICS" w:id="0" w:date="2025-10-02T14:22:57Z">
                  <w:rPr>
                    <w:rFonts w:ascii="Google Sans Text" w:cs="Google Sans Text" w:eastAsia="Google Sans Text" w:hAnsi="Google Sans Text"/>
                    <w:b w:val="1"/>
                    <w:color w:val="ffffff"/>
                    <w:shd w:fill="auto" w:val="clear"/>
                  </w:rPr>
                </w:rPrChange>
              </w:rPr>
            </w:pPr>
            <w:r w:rsidDel="00000000" w:rsidR="00000000" w:rsidRPr="00000000">
              <w:rPr>
                <w:rFonts w:ascii="Google Sans Text" w:cs="Google Sans Text" w:eastAsia="Google Sans Text" w:hAnsi="Google Sans Text"/>
                <w:b w:val="1"/>
                <w:color w:val="434343"/>
                <w:shd w:fill="auto" w:val="clear"/>
                <w:rtl w:val="0"/>
                <w:rPrChange w:author="ACADIMICS" w:id="0" w:date="2025-10-02T14:22:57Z">
                  <w:rPr>
                    <w:rFonts w:ascii="Google Sans Text" w:cs="Google Sans Text" w:eastAsia="Google Sans Text" w:hAnsi="Google Sans Text"/>
                    <w:b w:val="1"/>
                    <w:color w:val="ffffff"/>
                    <w:shd w:fill="auto" w:val="clear"/>
                  </w:rPr>
                </w:rPrChange>
              </w:rPr>
              <w:t xml:space="preserve">Unity Catalog</w:t>
            </w:r>
          </w:p>
        </w:tc>
        <w:tc>
          <w:tcPr>
            <w:tcBorders>
              <w:top w:color="000000" w:space="0" w:sz="6" w:val="single"/>
              <w:left w:color="000000" w:space="0" w:sz="6" w:val="single"/>
              <w:bottom w:color="000000" w:space="0" w:sz="6" w:val="single"/>
              <w:right w:color="000000" w:space="0" w:sz="6" w:val="single"/>
            </w:tcBorders>
            <w:shd w:fill="efefef" w:val="clear"/>
            <w:tcMar>
              <w:top w:w="120.0" w:type="dxa"/>
              <w:left w:w="180.0" w:type="dxa"/>
              <w:bottom w:w="120.0" w:type="dxa"/>
              <w:right w:w="180.0" w:type="dxa"/>
            </w:tcMar>
            <w:vAlign w:val="top"/>
            <w:tcPrChange w:author="ACADIMICS" w:id="2" w:date="2025-10-02T14:22:47Z">
              <w:tcPr>
                <w:tcBorders>
                  <w:top w:color="000000" w:space="0" w:sz="6" w:val="single"/>
                  <w:left w:color="000000" w:space="0" w:sz="6" w:val="single"/>
                  <w:bottom w:color="000000" w:space="0" w:sz="6" w:val="single"/>
                  <w:right w:color="000000" w:space="0" w:sz="6" w:val="single"/>
                </w:tcBorders>
                <w:shd w:fill="1b1d1e" w:val="clear"/>
                <w:tcMar>
                  <w:top w:w="120.0" w:type="dxa"/>
                  <w:left w:w="180.0" w:type="dxa"/>
                  <w:bottom w:w="120.0" w:type="dxa"/>
                  <w:right w:w="180.0" w:type="dxa"/>
                </w:tcMar>
                <w:vAlign w:val="top"/>
              </w:tcPr>
            </w:tcPrChange>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434343"/>
                <w:shd w:fill="auto" w:val="clear"/>
                <w:rPrChange w:author="ACADIMICS" w:id="0" w:date="2025-10-02T14:22:57Z">
                  <w:rPr>
                    <w:rFonts w:ascii="Google Sans Text" w:cs="Google Sans Text" w:eastAsia="Google Sans Text" w:hAnsi="Google Sans Text"/>
                    <w:color w:val="ffffff"/>
                    <w:shd w:fill="auto" w:val="clear"/>
                  </w:rPr>
                </w:rPrChange>
              </w:rPr>
            </w:pPr>
            <w:r w:rsidDel="00000000" w:rsidR="00000000" w:rsidRPr="00000000">
              <w:rPr>
                <w:rFonts w:ascii="Google Sans Text" w:cs="Google Sans Text" w:eastAsia="Google Sans Text" w:hAnsi="Google Sans Text"/>
                <w:color w:val="434343"/>
                <w:shd w:fill="auto" w:val="clear"/>
                <w:rtl w:val="0"/>
                <w:rPrChange w:author="ACADIMICS" w:id="0" w:date="2025-10-02T14:22:57Z">
                  <w:rPr>
                    <w:rFonts w:ascii="Google Sans Text" w:cs="Google Sans Text" w:eastAsia="Google Sans Text" w:hAnsi="Google Sans Text"/>
                    <w:color w:val="ffffff"/>
                    <w:shd w:fill="auto" w:val="clear"/>
                  </w:rPr>
                </w:rPrChange>
              </w:rPr>
              <w:t xml:space="preserve">Unified governance layer for data, AI, and metadata.</w:t>
            </w:r>
          </w:p>
        </w:tc>
        <w:tc>
          <w:tcPr>
            <w:tcBorders>
              <w:top w:color="000000" w:space="0" w:sz="6" w:val="single"/>
              <w:left w:color="000000" w:space="0" w:sz="6" w:val="single"/>
              <w:bottom w:color="000000" w:space="0" w:sz="6" w:val="single"/>
              <w:right w:color="000000" w:space="0" w:sz="6" w:val="single"/>
            </w:tcBorders>
            <w:shd w:fill="efefef" w:val="clear"/>
            <w:tcMar>
              <w:top w:w="120.0" w:type="dxa"/>
              <w:left w:w="180.0" w:type="dxa"/>
              <w:bottom w:w="120.0" w:type="dxa"/>
              <w:right w:w="180.0" w:type="dxa"/>
            </w:tcMar>
            <w:vAlign w:val="top"/>
            <w:tcPrChange w:author="ACADIMICS" w:id="2" w:date="2025-10-02T14:22:47Z">
              <w:tcPr>
                <w:tcBorders>
                  <w:top w:color="000000" w:space="0" w:sz="6" w:val="single"/>
                  <w:left w:color="000000" w:space="0" w:sz="6" w:val="single"/>
                  <w:bottom w:color="000000" w:space="0" w:sz="6" w:val="single"/>
                  <w:right w:color="000000" w:space="0" w:sz="6" w:val="single"/>
                </w:tcBorders>
                <w:shd w:fill="1b1d1e" w:val="clear"/>
                <w:tcMar>
                  <w:top w:w="120.0" w:type="dxa"/>
                  <w:left w:w="180.0" w:type="dxa"/>
                  <w:bottom w:w="120.0" w:type="dxa"/>
                  <w:right w:w="180.0" w:type="dxa"/>
                </w:tcMar>
                <w:vAlign w:val="top"/>
              </w:tcPr>
            </w:tcPrChange>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34343"/>
                <w:sz w:val="24"/>
                <w:szCs w:val="24"/>
                <w:vertAlign w:val="superscript"/>
                <w:rPrChange w:author="ACADIMICS" w:id="0" w:date="2025-10-02T14:22:57Z">
                  <w:rPr>
                    <w:rFonts w:ascii="Google Sans Text" w:cs="Google Sans Text" w:eastAsia="Google Sans Text" w:hAnsi="Google Sans Text"/>
                    <w:color w:val="ffffff"/>
                    <w:sz w:val="24"/>
                    <w:szCs w:val="24"/>
                    <w:vertAlign w:val="superscript"/>
                  </w:rPr>
                </w:rPrChange>
              </w:rPr>
            </w:pPr>
            <w:r w:rsidDel="00000000" w:rsidR="00000000" w:rsidRPr="00000000">
              <w:rPr>
                <w:rFonts w:ascii="Google Sans Text" w:cs="Google Sans Text" w:eastAsia="Google Sans Text" w:hAnsi="Google Sans Text"/>
                <w:color w:val="434343"/>
                <w:shd w:fill="auto" w:val="clear"/>
                <w:rtl w:val="0"/>
                <w:rPrChange w:author="ACADIMICS" w:id="0" w:date="2025-10-02T14:22:57Z">
                  <w:rPr>
                    <w:rFonts w:ascii="Google Sans Text" w:cs="Google Sans Text" w:eastAsia="Google Sans Text" w:hAnsi="Google Sans Text"/>
                    <w:color w:val="ffffff"/>
                    <w:shd w:fill="auto" w:val="clear"/>
                  </w:rPr>
                </w:rPrChange>
              </w:rPr>
              <w:t xml:space="preserve">Provides contextual schema, user ACLs, and semantic knowledge (descriptions/comments) crucial for RAG grounding and execution validation.</w:t>
            </w:r>
            <w:r w:rsidDel="00000000" w:rsidR="00000000" w:rsidRPr="00000000">
              <w:rPr>
                <w:rFonts w:ascii="Google Sans Text" w:cs="Google Sans Text" w:eastAsia="Google Sans Text" w:hAnsi="Google Sans Text"/>
                <w:color w:val="434343"/>
                <w:sz w:val="24"/>
                <w:szCs w:val="24"/>
                <w:vertAlign w:val="superscript"/>
                <w:rtl w:val="0"/>
                <w:rPrChange w:author="ACADIMICS" w:id="0" w:date="2025-10-02T14:22:57Z">
                  <w:rPr>
                    <w:rFonts w:ascii="Google Sans Text" w:cs="Google Sans Text" w:eastAsia="Google Sans Text" w:hAnsi="Google Sans Text"/>
                    <w:color w:val="ffffff"/>
                    <w:sz w:val="24"/>
                    <w:szCs w:val="24"/>
                    <w:vertAlign w:val="superscript"/>
                  </w:rPr>
                </w:rPrChange>
              </w:rPr>
              <w:t xml:space="preserve">1</w:t>
            </w:r>
          </w:p>
        </w:tc>
      </w:tr>
      <w:tr>
        <w:trPr>
          <w:cantSplit w:val="0"/>
          <w:tblHeader w:val="0"/>
          <w:trPrChange w:author="ACADIMICS" w:id="2" w:date="2025-10-02T14:22:47Z">
            <w:trPr>
              <w:cantSplit w:val="0"/>
              <w:tblHeader w:val="0"/>
            </w:trPr>
          </w:trPrChange>
        </w:trPr>
        <w:tc>
          <w:tcPr>
            <w:tcBorders>
              <w:top w:color="000000" w:space="0" w:sz="6" w:val="single"/>
              <w:left w:color="000000" w:space="0" w:sz="6" w:val="single"/>
              <w:bottom w:color="000000" w:space="0" w:sz="6" w:val="single"/>
              <w:right w:color="000000" w:space="0" w:sz="6" w:val="single"/>
            </w:tcBorders>
            <w:shd w:fill="efefef" w:val="clear"/>
            <w:tcMar>
              <w:top w:w="120.0" w:type="dxa"/>
              <w:left w:w="180.0" w:type="dxa"/>
              <w:bottom w:w="120.0" w:type="dxa"/>
              <w:right w:w="180.0" w:type="dxa"/>
            </w:tcMar>
            <w:vAlign w:val="top"/>
            <w:tcPrChange w:author="ACADIMICS" w:id="2" w:date="2025-10-02T14:22:47Z">
              <w:tcPr>
                <w:tcBorders>
                  <w:top w:color="000000" w:space="0" w:sz="6" w:val="single"/>
                  <w:left w:color="000000" w:space="0" w:sz="6" w:val="single"/>
                  <w:bottom w:color="000000" w:space="0" w:sz="6" w:val="single"/>
                  <w:right w:color="000000" w:space="0" w:sz="6" w:val="single"/>
                </w:tcBorders>
                <w:shd w:fill="1b1d1e" w:val="clear"/>
                <w:tcMar>
                  <w:top w:w="120.0" w:type="dxa"/>
                  <w:left w:w="180.0" w:type="dxa"/>
                  <w:bottom w:w="120.0" w:type="dxa"/>
                  <w:right w:w="180.0" w:type="dxa"/>
                </w:tcMar>
                <w:vAlign w:val="top"/>
              </w:tcPr>
            </w:tcPrChange>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434343"/>
                <w:shd w:fill="auto" w:val="clear"/>
                <w:rPrChange w:author="ACADIMICS" w:id="0" w:date="2025-10-02T14:22:57Z">
                  <w:rPr>
                    <w:rFonts w:ascii="Google Sans Text" w:cs="Google Sans Text" w:eastAsia="Google Sans Text" w:hAnsi="Google Sans Text"/>
                    <w:b w:val="1"/>
                    <w:color w:val="ffffff"/>
                    <w:shd w:fill="auto" w:val="clear"/>
                  </w:rPr>
                </w:rPrChange>
              </w:rPr>
            </w:pPr>
            <w:r w:rsidDel="00000000" w:rsidR="00000000" w:rsidRPr="00000000">
              <w:rPr>
                <w:rFonts w:ascii="Google Sans Text" w:cs="Google Sans Text" w:eastAsia="Google Sans Text" w:hAnsi="Google Sans Text"/>
                <w:b w:val="1"/>
                <w:color w:val="434343"/>
                <w:shd w:fill="auto" w:val="clear"/>
                <w:rtl w:val="0"/>
                <w:rPrChange w:author="ACADIMICS" w:id="0" w:date="2025-10-02T14:22:57Z">
                  <w:rPr>
                    <w:rFonts w:ascii="Google Sans Text" w:cs="Google Sans Text" w:eastAsia="Google Sans Text" w:hAnsi="Google Sans Text"/>
                    <w:b w:val="1"/>
                    <w:color w:val="ffffff"/>
                    <w:shd w:fill="auto" w:val="clear"/>
                  </w:rPr>
                </w:rPrChange>
              </w:rPr>
              <w:t xml:space="preserve">Control Plane</w:t>
            </w:r>
          </w:p>
        </w:tc>
        <w:tc>
          <w:tcPr>
            <w:tcBorders>
              <w:top w:color="000000" w:space="0" w:sz="6" w:val="single"/>
              <w:left w:color="000000" w:space="0" w:sz="6" w:val="single"/>
              <w:bottom w:color="000000" w:space="0" w:sz="6" w:val="single"/>
              <w:right w:color="000000" w:space="0" w:sz="6" w:val="single"/>
            </w:tcBorders>
            <w:shd w:fill="efefef" w:val="clear"/>
            <w:tcMar>
              <w:top w:w="120.0" w:type="dxa"/>
              <w:left w:w="180.0" w:type="dxa"/>
              <w:bottom w:w="120.0" w:type="dxa"/>
              <w:right w:w="180.0" w:type="dxa"/>
            </w:tcMar>
            <w:vAlign w:val="top"/>
            <w:tcPrChange w:author="ACADIMICS" w:id="2" w:date="2025-10-02T14:22:47Z">
              <w:tcPr>
                <w:tcBorders>
                  <w:top w:color="000000" w:space="0" w:sz="6" w:val="single"/>
                  <w:left w:color="000000" w:space="0" w:sz="6" w:val="single"/>
                  <w:bottom w:color="000000" w:space="0" w:sz="6" w:val="single"/>
                  <w:right w:color="000000" w:space="0" w:sz="6" w:val="single"/>
                </w:tcBorders>
                <w:shd w:fill="1b1d1e" w:val="clear"/>
                <w:tcMar>
                  <w:top w:w="120.0" w:type="dxa"/>
                  <w:left w:w="180.0" w:type="dxa"/>
                  <w:bottom w:w="120.0" w:type="dxa"/>
                  <w:right w:w="180.0" w:type="dxa"/>
                </w:tcMar>
                <w:vAlign w:val="top"/>
              </w:tcPr>
            </w:tcPrChange>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434343"/>
                <w:shd w:fill="auto" w:val="clear"/>
                <w:rPrChange w:author="ACADIMICS" w:id="0" w:date="2025-10-02T14:22:57Z">
                  <w:rPr>
                    <w:rFonts w:ascii="Google Sans Text" w:cs="Google Sans Text" w:eastAsia="Google Sans Text" w:hAnsi="Google Sans Text"/>
                    <w:color w:val="ffffff"/>
                    <w:shd w:fill="auto" w:val="clear"/>
                  </w:rPr>
                </w:rPrChange>
              </w:rPr>
            </w:pPr>
            <w:r w:rsidDel="00000000" w:rsidR="00000000" w:rsidRPr="00000000">
              <w:rPr>
                <w:rFonts w:ascii="Google Sans Text" w:cs="Google Sans Text" w:eastAsia="Google Sans Text" w:hAnsi="Google Sans Text"/>
                <w:color w:val="434343"/>
                <w:shd w:fill="auto" w:val="clear"/>
                <w:rtl w:val="0"/>
                <w:rPrChange w:author="ACADIMICS" w:id="0" w:date="2025-10-02T14:22:57Z">
                  <w:rPr>
                    <w:rFonts w:ascii="Google Sans Text" w:cs="Google Sans Text" w:eastAsia="Google Sans Text" w:hAnsi="Google Sans Text"/>
                    <w:color w:val="ffffff"/>
                    <w:shd w:fill="auto" w:val="clear"/>
                  </w:rPr>
                </w:rPrChange>
              </w:rPr>
              <w:t xml:space="preserve">Hosts web application, metadata services, RAG logic, and LLM orchestration.</w:t>
            </w:r>
          </w:p>
        </w:tc>
        <w:tc>
          <w:tcPr>
            <w:tcBorders>
              <w:top w:color="000000" w:space="0" w:sz="6" w:val="single"/>
              <w:left w:color="000000" w:space="0" w:sz="6" w:val="single"/>
              <w:bottom w:color="000000" w:space="0" w:sz="6" w:val="single"/>
              <w:right w:color="000000" w:space="0" w:sz="6" w:val="single"/>
            </w:tcBorders>
            <w:shd w:fill="efefef" w:val="clear"/>
            <w:tcMar>
              <w:top w:w="120.0" w:type="dxa"/>
              <w:left w:w="180.0" w:type="dxa"/>
              <w:bottom w:w="120.0" w:type="dxa"/>
              <w:right w:w="180.0" w:type="dxa"/>
            </w:tcMar>
            <w:vAlign w:val="top"/>
            <w:tcPrChange w:author="ACADIMICS" w:id="2" w:date="2025-10-02T14:22:47Z">
              <w:tcPr>
                <w:tcBorders>
                  <w:top w:color="000000" w:space="0" w:sz="6" w:val="single"/>
                  <w:left w:color="000000" w:space="0" w:sz="6" w:val="single"/>
                  <w:bottom w:color="000000" w:space="0" w:sz="6" w:val="single"/>
                  <w:right w:color="000000" w:space="0" w:sz="6" w:val="single"/>
                </w:tcBorders>
                <w:shd w:fill="1b1d1e" w:val="clear"/>
                <w:tcMar>
                  <w:top w:w="120.0" w:type="dxa"/>
                  <w:left w:w="180.0" w:type="dxa"/>
                  <w:bottom w:w="120.0" w:type="dxa"/>
                  <w:right w:w="180.0" w:type="dxa"/>
                </w:tcMar>
                <w:vAlign w:val="top"/>
              </w:tcPr>
            </w:tcPrChange>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34343"/>
                <w:sz w:val="24"/>
                <w:szCs w:val="24"/>
                <w:vertAlign w:val="superscript"/>
                <w:rPrChange w:author="ACADIMICS" w:id="0" w:date="2025-10-02T14:22:57Z">
                  <w:rPr>
                    <w:rFonts w:ascii="Google Sans Text" w:cs="Google Sans Text" w:eastAsia="Google Sans Text" w:hAnsi="Google Sans Text"/>
                    <w:color w:val="ffffff"/>
                    <w:sz w:val="24"/>
                    <w:szCs w:val="24"/>
                    <w:vertAlign w:val="superscript"/>
                  </w:rPr>
                </w:rPrChange>
              </w:rPr>
            </w:pPr>
            <w:r w:rsidDel="00000000" w:rsidR="00000000" w:rsidRPr="00000000">
              <w:rPr>
                <w:rFonts w:ascii="Google Sans Text" w:cs="Google Sans Text" w:eastAsia="Google Sans Text" w:hAnsi="Google Sans Text"/>
                <w:color w:val="434343"/>
                <w:shd w:fill="auto" w:val="clear"/>
                <w:rtl w:val="0"/>
                <w:rPrChange w:author="ACADIMICS" w:id="0" w:date="2025-10-02T14:22:57Z">
                  <w:rPr>
                    <w:rFonts w:ascii="Google Sans Text" w:cs="Google Sans Text" w:eastAsia="Google Sans Text" w:hAnsi="Google Sans Text"/>
                    <w:color w:val="ffffff"/>
                    <w:shd w:fill="auto" w:val="clear"/>
                  </w:rPr>
                </w:rPrChange>
              </w:rPr>
              <w:t xml:space="preserve">Manages the RAG Chain, LLM inference serving, prompt transformation, and initial security filtering.</w:t>
            </w:r>
            <w:r w:rsidDel="00000000" w:rsidR="00000000" w:rsidRPr="00000000">
              <w:rPr>
                <w:rFonts w:ascii="Google Sans Text" w:cs="Google Sans Text" w:eastAsia="Google Sans Text" w:hAnsi="Google Sans Text"/>
                <w:color w:val="434343"/>
                <w:sz w:val="24"/>
                <w:szCs w:val="24"/>
                <w:vertAlign w:val="superscript"/>
                <w:rtl w:val="0"/>
                <w:rPrChange w:author="ACADIMICS" w:id="0" w:date="2025-10-02T14:22:57Z">
                  <w:rPr>
                    <w:rFonts w:ascii="Google Sans Text" w:cs="Google Sans Text" w:eastAsia="Google Sans Text" w:hAnsi="Google Sans Text"/>
                    <w:color w:val="ffffff"/>
                    <w:sz w:val="24"/>
                    <w:szCs w:val="24"/>
                    <w:vertAlign w:val="superscript"/>
                  </w:rPr>
                </w:rPrChange>
              </w:rPr>
              <w:t xml:space="preserve">4</w:t>
            </w:r>
          </w:p>
        </w:tc>
      </w:tr>
      <w:tr>
        <w:trPr>
          <w:cantSplit w:val="0"/>
          <w:tblHeader w:val="0"/>
          <w:trPrChange w:author="ACADIMICS" w:id="2" w:date="2025-10-02T14:22:47Z">
            <w:trPr>
              <w:cantSplit w:val="0"/>
              <w:tblHeader w:val="0"/>
            </w:trPr>
          </w:trPrChange>
        </w:trPr>
        <w:tc>
          <w:tcPr>
            <w:tcBorders>
              <w:top w:color="000000" w:space="0" w:sz="6" w:val="single"/>
              <w:left w:color="000000" w:space="0" w:sz="6" w:val="single"/>
              <w:bottom w:color="000000" w:space="0" w:sz="6" w:val="single"/>
              <w:right w:color="000000" w:space="0" w:sz="6" w:val="single"/>
            </w:tcBorders>
            <w:shd w:fill="efefef" w:val="clear"/>
            <w:tcMar>
              <w:top w:w="120.0" w:type="dxa"/>
              <w:left w:w="180.0" w:type="dxa"/>
              <w:bottom w:w="120.0" w:type="dxa"/>
              <w:right w:w="180.0" w:type="dxa"/>
            </w:tcMar>
            <w:vAlign w:val="top"/>
            <w:tcPrChange w:author="ACADIMICS" w:id="2" w:date="2025-10-02T14:22:47Z">
              <w:tcPr>
                <w:tcBorders>
                  <w:top w:color="000000" w:space="0" w:sz="6" w:val="single"/>
                  <w:left w:color="000000" w:space="0" w:sz="6" w:val="single"/>
                  <w:bottom w:color="000000" w:space="0" w:sz="6" w:val="single"/>
                  <w:right w:color="000000" w:space="0" w:sz="6" w:val="single"/>
                </w:tcBorders>
                <w:shd w:fill="1b1d1e" w:val="clear"/>
                <w:tcMar>
                  <w:top w:w="120.0" w:type="dxa"/>
                  <w:left w:w="180.0" w:type="dxa"/>
                  <w:bottom w:w="120.0" w:type="dxa"/>
                  <w:right w:w="180.0" w:type="dxa"/>
                </w:tcMar>
                <w:vAlign w:val="top"/>
              </w:tcPr>
            </w:tcPrChange>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434343"/>
                <w:shd w:fill="auto" w:val="clear"/>
                <w:rPrChange w:author="ACADIMICS" w:id="0" w:date="2025-10-02T14:22:57Z">
                  <w:rPr>
                    <w:rFonts w:ascii="Google Sans Text" w:cs="Google Sans Text" w:eastAsia="Google Sans Text" w:hAnsi="Google Sans Text"/>
                    <w:b w:val="1"/>
                    <w:color w:val="ffffff"/>
                    <w:shd w:fill="auto" w:val="clear"/>
                  </w:rPr>
                </w:rPrChange>
              </w:rPr>
            </w:pPr>
            <w:r w:rsidDel="00000000" w:rsidR="00000000" w:rsidRPr="00000000">
              <w:rPr>
                <w:rFonts w:ascii="Google Sans Text" w:cs="Google Sans Text" w:eastAsia="Google Sans Text" w:hAnsi="Google Sans Text"/>
                <w:b w:val="1"/>
                <w:color w:val="434343"/>
                <w:shd w:fill="auto" w:val="clear"/>
                <w:rtl w:val="0"/>
                <w:rPrChange w:author="ACADIMICS" w:id="0" w:date="2025-10-02T14:22:57Z">
                  <w:rPr>
                    <w:rFonts w:ascii="Google Sans Text" w:cs="Google Sans Text" w:eastAsia="Google Sans Text" w:hAnsi="Google Sans Text"/>
                    <w:b w:val="1"/>
                    <w:color w:val="ffffff"/>
                    <w:shd w:fill="auto" w:val="clear"/>
                  </w:rPr>
                </w:rPrChange>
              </w:rPr>
              <w:t xml:space="preserve">Foundation Model API</w:t>
            </w:r>
          </w:p>
        </w:tc>
        <w:tc>
          <w:tcPr>
            <w:tcBorders>
              <w:top w:color="000000" w:space="0" w:sz="6" w:val="single"/>
              <w:left w:color="000000" w:space="0" w:sz="6" w:val="single"/>
              <w:bottom w:color="000000" w:space="0" w:sz="6" w:val="single"/>
              <w:right w:color="000000" w:space="0" w:sz="6" w:val="single"/>
            </w:tcBorders>
            <w:shd w:fill="efefef" w:val="clear"/>
            <w:tcMar>
              <w:top w:w="120.0" w:type="dxa"/>
              <w:left w:w="180.0" w:type="dxa"/>
              <w:bottom w:w="120.0" w:type="dxa"/>
              <w:right w:w="180.0" w:type="dxa"/>
            </w:tcMar>
            <w:vAlign w:val="top"/>
            <w:tcPrChange w:author="ACADIMICS" w:id="2" w:date="2025-10-02T14:22:47Z">
              <w:tcPr>
                <w:tcBorders>
                  <w:top w:color="000000" w:space="0" w:sz="6" w:val="single"/>
                  <w:left w:color="000000" w:space="0" w:sz="6" w:val="single"/>
                  <w:bottom w:color="000000" w:space="0" w:sz="6" w:val="single"/>
                  <w:right w:color="000000" w:space="0" w:sz="6" w:val="single"/>
                </w:tcBorders>
                <w:shd w:fill="1b1d1e" w:val="clear"/>
                <w:tcMar>
                  <w:top w:w="120.0" w:type="dxa"/>
                  <w:left w:w="180.0" w:type="dxa"/>
                  <w:bottom w:w="120.0" w:type="dxa"/>
                  <w:right w:w="180.0" w:type="dxa"/>
                </w:tcMar>
                <w:vAlign w:val="top"/>
              </w:tcPr>
            </w:tcPrChange>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434343"/>
                <w:shd w:fill="auto" w:val="clear"/>
                <w:rPrChange w:author="ACADIMICS" w:id="0" w:date="2025-10-02T14:22:57Z">
                  <w:rPr>
                    <w:rFonts w:ascii="Google Sans Text" w:cs="Google Sans Text" w:eastAsia="Google Sans Text" w:hAnsi="Google Sans Text"/>
                    <w:color w:val="ffffff"/>
                    <w:shd w:fill="auto" w:val="clear"/>
                  </w:rPr>
                </w:rPrChange>
              </w:rPr>
            </w:pPr>
            <w:r w:rsidDel="00000000" w:rsidR="00000000" w:rsidRPr="00000000">
              <w:rPr>
                <w:rFonts w:ascii="Google Sans Text" w:cs="Google Sans Text" w:eastAsia="Google Sans Text" w:hAnsi="Google Sans Text"/>
                <w:color w:val="434343"/>
                <w:shd w:fill="auto" w:val="clear"/>
                <w:rtl w:val="0"/>
                <w:rPrChange w:author="ACADIMICS" w:id="0" w:date="2025-10-02T14:22:57Z">
                  <w:rPr>
                    <w:rFonts w:ascii="Google Sans Text" w:cs="Google Sans Text" w:eastAsia="Google Sans Text" w:hAnsi="Google Sans Text"/>
                    <w:color w:val="ffffff"/>
                    <w:shd w:fill="auto" w:val="clear"/>
                  </w:rPr>
                </w:rPrChange>
              </w:rPr>
              <w:t xml:space="preserve">High-performance, scalable endpoint for Databricks or Partner LLMs.</w:t>
            </w:r>
          </w:p>
        </w:tc>
        <w:tc>
          <w:tcPr>
            <w:tcBorders>
              <w:top w:color="000000" w:space="0" w:sz="6" w:val="single"/>
              <w:left w:color="000000" w:space="0" w:sz="6" w:val="single"/>
              <w:bottom w:color="000000" w:space="0" w:sz="6" w:val="single"/>
              <w:right w:color="000000" w:space="0" w:sz="6" w:val="single"/>
            </w:tcBorders>
            <w:shd w:fill="efefef" w:val="clear"/>
            <w:tcMar>
              <w:top w:w="120.0" w:type="dxa"/>
              <w:left w:w="180.0" w:type="dxa"/>
              <w:bottom w:w="120.0" w:type="dxa"/>
              <w:right w:w="180.0" w:type="dxa"/>
            </w:tcMar>
            <w:vAlign w:val="top"/>
            <w:tcPrChange w:author="ACADIMICS" w:id="2" w:date="2025-10-02T14:22:47Z">
              <w:tcPr>
                <w:tcBorders>
                  <w:top w:color="000000" w:space="0" w:sz="6" w:val="single"/>
                  <w:left w:color="000000" w:space="0" w:sz="6" w:val="single"/>
                  <w:bottom w:color="000000" w:space="0" w:sz="6" w:val="single"/>
                  <w:right w:color="000000" w:space="0" w:sz="6" w:val="single"/>
                </w:tcBorders>
                <w:shd w:fill="1b1d1e" w:val="clear"/>
                <w:tcMar>
                  <w:top w:w="120.0" w:type="dxa"/>
                  <w:left w:w="180.0" w:type="dxa"/>
                  <w:bottom w:w="120.0" w:type="dxa"/>
                  <w:right w:w="180.0" w:type="dxa"/>
                </w:tcMar>
                <w:vAlign w:val="top"/>
              </w:tcPr>
            </w:tcPrChange>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34343"/>
                <w:sz w:val="24"/>
                <w:szCs w:val="24"/>
                <w:vertAlign w:val="superscript"/>
                <w:rPrChange w:author="ACADIMICS" w:id="0" w:date="2025-10-02T14:22:57Z">
                  <w:rPr>
                    <w:rFonts w:ascii="Google Sans Text" w:cs="Google Sans Text" w:eastAsia="Google Sans Text" w:hAnsi="Google Sans Text"/>
                    <w:color w:val="ffffff"/>
                    <w:sz w:val="24"/>
                    <w:szCs w:val="24"/>
                    <w:vertAlign w:val="superscript"/>
                  </w:rPr>
                </w:rPrChange>
              </w:rPr>
            </w:pPr>
            <w:r w:rsidDel="00000000" w:rsidR="00000000" w:rsidRPr="00000000">
              <w:rPr>
                <w:rFonts w:ascii="Google Sans Text" w:cs="Google Sans Text" w:eastAsia="Google Sans Text" w:hAnsi="Google Sans Text"/>
                <w:color w:val="434343"/>
                <w:shd w:fill="auto" w:val="clear"/>
                <w:rtl w:val="0"/>
                <w:rPrChange w:author="ACADIMICS" w:id="0" w:date="2025-10-02T14:22:57Z">
                  <w:rPr>
                    <w:rFonts w:ascii="Google Sans Text" w:cs="Google Sans Text" w:eastAsia="Google Sans Text" w:hAnsi="Google Sans Text"/>
                    <w:color w:val="ffffff"/>
                    <w:shd w:fill="auto" w:val="clear"/>
                  </w:rPr>
                </w:rPrChange>
              </w:rPr>
              <w:t xml:space="preserve">Executes the core NLQ-to-Code generation inference step.</w:t>
            </w:r>
            <w:r w:rsidDel="00000000" w:rsidR="00000000" w:rsidRPr="00000000">
              <w:rPr>
                <w:rFonts w:ascii="Google Sans Text" w:cs="Google Sans Text" w:eastAsia="Google Sans Text" w:hAnsi="Google Sans Text"/>
                <w:color w:val="434343"/>
                <w:sz w:val="24"/>
                <w:szCs w:val="24"/>
                <w:vertAlign w:val="superscript"/>
                <w:rtl w:val="0"/>
                <w:rPrChange w:author="ACADIMICS" w:id="0" w:date="2025-10-02T14:22:57Z">
                  <w:rPr>
                    <w:rFonts w:ascii="Google Sans Text" w:cs="Google Sans Text" w:eastAsia="Google Sans Text" w:hAnsi="Google Sans Text"/>
                    <w:color w:val="ffffff"/>
                    <w:sz w:val="24"/>
                    <w:szCs w:val="24"/>
                    <w:vertAlign w:val="superscript"/>
                  </w:rPr>
                </w:rPrChange>
              </w:rPr>
              <w:t xml:space="preserve">10</w:t>
            </w:r>
          </w:p>
        </w:tc>
      </w:tr>
      <w:tr>
        <w:trPr>
          <w:cantSplit w:val="0"/>
          <w:tblHeader w:val="0"/>
          <w:trPrChange w:author="ACADIMICS" w:id="2" w:date="2025-10-02T14:22:47Z">
            <w:trPr>
              <w:cantSplit w:val="0"/>
              <w:tblHeader w:val="0"/>
            </w:trPr>
          </w:trPrChange>
        </w:trPr>
        <w:tc>
          <w:tcPr>
            <w:tcBorders>
              <w:top w:color="000000" w:space="0" w:sz="6" w:val="single"/>
              <w:left w:color="000000" w:space="0" w:sz="6" w:val="single"/>
              <w:bottom w:color="000000" w:space="0" w:sz="6" w:val="single"/>
              <w:right w:color="000000" w:space="0" w:sz="6" w:val="single"/>
            </w:tcBorders>
            <w:shd w:fill="efefef" w:val="clear"/>
            <w:tcMar>
              <w:top w:w="120.0" w:type="dxa"/>
              <w:left w:w="180.0" w:type="dxa"/>
              <w:bottom w:w="120.0" w:type="dxa"/>
              <w:right w:w="180.0" w:type="dxa"/>
            </w:tcMar>
            <w:vAlign w:val="top"/>
            <w:tcPrChange w:author="ACADIMICS" w:id="2" w:date="2025-10-02T14:22:47Z">
              <w:tcPr>
                <w:tcBorders>
                  <w:top w:color="000000" w:space="0" w:sz="6" w:val="single"/>
                  <w:left w:color="000000" w:space="0" w:sz="6" w:val="single"/>
                  <w:bottom w:color="000000" w:space="0" w:sz="6" w:val="single"/>
                  <w:right w:color="000000" w:space="0" w:sz="6" w:val="single"/>
                </w:tcBorders>
                <w:shd w:fill="1b1d1e" w:val="clear"/>
                <w:tcMar>
                  <w:top w:w="120.0" w:type="dxa"/>
                  <w:left w:w="180.0" w:type="dxa"/>
                  <w:bottom w:w="120.0" w:type="dxa"/>
                  <w:right w:w="180.0" w:type="dxa"/>
                </w:tcMar>
                <w:vAlign w:val="top"/>
              </w:tcPr>
            </w:tcPrChange>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434343"/>
                <w:shd w:fill="auto" w:val="clear"/>
                <w:rPrChange w:author="ACADIMICS" w:id="0" w:date="2025-10-02T14:22:57Z">
                  <w:rPr>
                    <w:rFonts w:ascii="Google Sans Text" w:cs="Google Sans Text" w:eastAsia="Google Sans Text" w:hAnsi="Google Sans Text"/>
                    <w:b w:val="1"/>
                    <w:color w:val="ffffff"/>
                    <w:shd w:fill="auto" w:val="clear"/>
                  </w:rPr>
                </w:rPrChange>
              </w:rPr>
            </w:pPr>
            <w:r w:rsidDel="00000000" w:rsidR="00000000" w:rsidRPr="00000000">
              <w:rPr>
                <w:rFonts w:ascii="Google Sans Text" w:cs="Google Sans Text" w:eastAsia="Google Sans Text" w:hAnsi="Google Sans Text"/>
                <w:b w:val="1"/>
                <w:color w:val="434343"/>
                <w:shd w:fill="auto" w:val="clear"/>
                <w:rtl w:val="0"/>
                <w:rPrChange w:author="ACADIMICS" w:id="0" w:date="2025-10-02T14:22:57Z">
                  <w:rPr>
                    <w:rFonts w:ascii="Google Sans Text" w:cs="Google Sans Text" w:eastAsia="Google Sans Text" w:hAnsi="Google Sans Text"/>
                    <w:b w:val="1"/>
                    <w:color w:val="ffffff"/>
                    <w:shd w:fill="auto" w:val="clear"/>
                  </w:rPr>
                </w:rPrChange>
              </w:rPr>
              <w:t xml:space="preserve">Compute Plane</w:t>
            </w:r>
          </w:p>
        </w:tc>
        <w:tc>
          <w:tcPr>
            <w:tcBorders>
              <w:top w:color="000000" w:space="0" w:sz="6" w:val="single"/>
              <w:left w:color="000000" w:space="0" w:sz="6" w:val="single"/>
              <w:bottom w:color="000000" w:space="0" w:sz="6" w:val="single"/>
              <w:right w:color="000000" w:space="0" w:sz="6" w:val="single"/>
            </w:tcBorders>
            <w:shd w:fill="efefef" w:val="clear"/>
            <w:tcMar>
              <w:top w:w="120.0" w:type="dxa"/>
              <w:left w:w="180.0" w:type="dxa"/>
              <w:bottom w:w="120.0" w:type="dxa"/>
              <w:right w:w="180.0" w:type="dxa"/>
            </w:tcMar>
            <w:vAlign w:val="top"/>
            <w:tcPrChange w:author="ACADIMICS" w:id="2" w:date="2025-10-02T14:22:47Z">
              <w:tcPr>
                <w:tcBorders>
                  <w:top w:color="000000" w:space="0" w:sz="6" w:val="single"/>
                  <w:left w:color="000000" w:space="0" w:sz="6" w:val="single"/>
                  <w:bottom w:color="000000" w:space="0" w:sz="6" w:val="single"/>
                  <w:right w:color="000000" w:space="0" w:sz="6" w:val="single"/>
                </w:tcBorders>
                <w:shd w:fill="1b1d1e" w:val="clear"/>
                <w:tcMar>
                  <w:top w:w="120.0" w:type="dxa"/>
                  <w:left w:w="180.0" w:type="dxa"/>
                  <w:bottom w:w="120.0" w:type="dxa"/>
                  <w:right w:w="180.0" w:type="dxa"/>
                </w:tcMar>
                <w:vAlign w:val="top"/>
              </w:tcPr>
            </w:tcPrChange>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434343"/>
                <w:shd w:fill="auto" w:val="clear"/>
                <w:rPrChange w:author="ACADIMICS" w:id="0" w:date="2025-10-02T14:22:57Z">
                  <w:rPr>
                    <w:rFonts w:ascii="Google Sans Text" w:cs="Google Sans Text" w:eastAsia="Google Sans Text" w:hAnsi="Google Sans Text"/>
                    <w:color w:val="ffffff"/>
                    <w:shd w:fill="auto" w:val="clear"/>
                  </w:rPr>
                </w:rPrChange>
              </w:rPr>
            </w:pPr>
            <w:r w:rsidDel="00000000" w:rsidR="00000000" w:rsidRPr="00000000">
              <w:rPr>
                <w:rFonts w:ascii="Google Sans Text" w:cs="Google Sans Text" w:eastAsia="Google Sans Text" w:hAnsi="Google Sans Text"/>
                <w:color w:val="434343"/>
                <w:shd w:fill="auto" w:val="clear"/>
                <w:rtl w:val="0"/>
                <w:rPrChange w:author="ACADIMICS" w:id="0" w:date="2025-10-02T14:22:57Z">
                  <w:rPr>
                    <w:rFonts w:ascii="Google Sans Text" w:cs="Google Sans Text" w:eastAsia="Google Sans Text" w:hAnsi="Google Sans Text"/>
                    <w:color w:val="ffffff"/>
                    <w:shd w:fill="auto" w:val="clear"/>
                  </w:rPr>
                </w:rPrChange>
              </w:rPr>
              <w:t xml:space="preserve">Managed Spark/SQL resources (Serverless/Classic).</w:t>
            </w:r>
          </w:p>
        </w:tc>
        <w:tc>
          <w:tcPr>
            <w:tcBorders>
              <w:top w:color="000000" w:space="0" w:sz="6" w:val="single"/>
              <w:left w:color="000000" w:space="0" w:sz="6" w:val="single"/>
              <w:bottom w:color="000000" w:space="0" w:sz="6" w:val="single"/>
              <w:right w:color="000000" w:space="0" w:sz="6" w:val="single"/>
            </w:tcBorders>
            <w:shd w:fill="efefef" w:val="clear"/>
            <w:tcMar>
              <w:top w:w="120.0" w:type="dxa"/>
              <w:left w:w="180.0" w:type="dxa"/>
              <w:bottom w:w="120.0" w:type="dxa"/>
              <w:right w:w="180.0" w:type="dxa"/>
            </w:tcMar>
            <w:vAlign w:val="top"/>
            <w:tcPrChange w:author="ACADIMICS" w:id="2" w:date="2025-10-02T14:22:47Z">
              <w:tcPr>
                <w:tcBorders>
                  <w:top w:color="000000" w:space="0" w:sz="6" w:val="single"/>
                  <w:left w:color="000000" w:space="0" w:sz="6" w:val="single"/>
                  <w:bottom w:color="000000" w:space="0" w:sz="6" w:val="single"/>
                  <w:right w:color="000000" w:space="0" w:sz="6" w:val="single"/>
                </w:tcBorders>
                <w:shd w:fill="1b1d1e" w:val="clear"/>
                <w:tcMar>
                  <w:top w:w="120.0" w:type="dxa"/>
                  <w:left w:w="180.0" w:type="dxa"/>
                  <w:bottom w:w="120.0" w:type="dxa"/>
                  <w:right w:w="180.0" w:type="dxa"/>
                </w:tcMar>
                <w:vAlign w:val="top"/>
              </w:tcPr>
            </w:tcPrChange>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34343"/>
                <w:sz w:val="24"/>
                <w:szCs w:val="24"/>
                <w:vertAlign w:val="superscript"/>
                <w:rPrChange w:author="ACADIMICS" w:id="0" w:date="2025-10-02T14:22:57Z">
                  <w:rPr>
                    <w:rFonts w:ascii="Google Sans Text" w:cs="Google Sans Text" w:eastAsia="Google Sans Text" w:hAnsi="Google Sans Text"/>
                    <w:color w:val="ffffff"/>
                    <w:sz w:val="24"/>
                    <w:szCs w:val="24"/>
                    <w:vertAlign w:val="superscript"/>
                  </w:rPr>
                </w:rPrChange>
              </w:rPr>
            </w:pPr>
            <w:r w:rsidDel="00000000" w:rsidR="00000000" w:rsidRPr="00000000">
              <w:rPr>
                <w:rFonts w:ascii="Google Sans Text" w:cs="Google Sans Text" w:eastAsia="Google Sans Text" w:hAnsi="Google Sans Text"/>
                <w:color w:val="434343"/>
                <w:shd w:fill="auto" w:val="clear"/>
                <w:rtl w:val="0"/>
                <w:rPrChange w:author="ACADIMICS" w:id="0" w:date="2025-10-02T14:22:57Z">
                  <w:rPr>
                    <w:rFonts w:ascii="Google Sans Text" w:cs="Google Sans Text" w:eastAsia="Google Sans Text" w:hAnsi="Google Sans Text"/>
                    <w:color w:val="ffffff"/>
                    <w:shd w:fill="auto" w:val="clear"/>
                  </w:rPr>
                </w:rPrChange>
              </w:rPr>
              <w:t xml:space="preserve">Executes the final generated, validated SQL or Python code and returns results/visualizations.</w:t>
            </w:r>
            <w:r w:rsidDel="00000000" w:rsidR="00000000" w:rsidRPr="00000000">
              <w:rPr>
                <w:rFonts w:ascii="Google Sans Text" w:cs="Google Sans Text" w:eastAsia="Google Sans Text" w:hAnsi="Google Sans Text"/>
                <w:color w:val="434343"/>
                <w:sz w:val="24"/>
                <w:szCs w:val="24"/>
                <w:vertAlign w:val="superscript"/>
                <w:rtl w:val="0"/>
                <w:rPrChange w:author="ACADIMICS" w:id="0" w:date="2025-10-02T14:22:57Z">
                  <w:rPr>
                    <w:rFonts w:ascii="Google Sans Text" w:cs="Google Sans Text" w:eastAsia="Google Sans Text" w:hAnsi="Google Sans Text"/>
                    <w:color w:val="ffffff"/>
                    <w:sz w:val="24"/>
                    <w:szCs w:val="24"/>
                    <w:vertAlign w:val="superscript"/>
                  </w:rPr>
                </w:rPrChange>
              </w:rPr>
              <w:t xml:space="preserve">4</w:t>
            </w:r>
          </w:p>
        </w:tc>
      </w:tr>
    </w:tbl>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04F">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III. End-to-End Workflow: From Natural Language Query to Executable Code Generation</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transformation of a natural language question into executable code is a four-phase process governed by a Retrieval Augmented Generation (RAG) chain, fortified by multiple sequential security gates.</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5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A. Phase 1: Ingestion, Context Aggregation, and Prompt Filtering</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The process begins when a user submits a query via the Databricks Assistant (integrated into notebooks or SQL editors) or the AI/BI Genie interface.</w:t>
      </w:r>
      <w:r w:rsidDel="00000000" w:rsidR="00000000" w:rsidRPr="00000000">
        <w:rPr>
          <w:rFonts w:ascii="Google Sans Text" w:cs="Google Sans Text" w:eastAsia="Google Sans Text" w:hAnsi="Google Sans Text"/>
          <w:sz w:val="24"/>
          <w:szCs w:val="24"/>
          <w:vertAlign w:val="superscript"/>
          <w:rtl w:val="0"/>
        </w:rPr>
        <w:t xml:space="preserve">7</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240" w:line="275.9999942779541" w:lineRule="auto"/>
        <w:rPr>
          <w:ins w:author="ACADIMICS" w:id="3" w:date="2025-10-02T14:27:47Z"/>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system first addresses potential input imperfections. While the LLM is robust, Databricks employs specialized AI functionality, such as the capability provided by ai_fix_grammar() </w:t>
      </w:r>
      <w:r w:rsidDel="00000000" w:rsidR="00000000" w:rsidRPr="00000000">
        <w:rPr>
          <w:rFonts w:ascii="Google Sans Text" w:cs="Google Sans Text" w:eastAsia="Google Sans Text" w:hAnsi="Google Sans Text"/>
          <w:sz w:val="24"/>
          <w:szCs w:val="24"/>
          <w:vertAlign w:val="superscript"/>
          <w:rtl w:val="0"/>
        </w:rPr>
        <w:t xml:space="preserve">10</w:t>
      </w:r>
      <w:r w:rsidDel="00000000" w:rsidR="00000000" w:rsidRPr="00000000">
        <w:rPr>
          <w:rFonts w:ascii="Google Sans Text" w:cs="Google Sans Text" w:eastAsia="Google Sans Text" w:hAnsi="Google Sans Text"/>
          <w:rtl w:val="0"/>
        </w:rPr>
        <w:t xml:space="preserve">, suggesting that an agent within the pipeline handles grammatical and spelling normalization early on. This ensures that the downstream components receive a cleaner semantic representation of the user’s intent, improving accuracy and reliability.</w:t>
      </w:r>
      <w:ins w:author="ACADIMICS" w:id="3" w:date="2025-10-02T14:27:47Z">
        <w:r w:rsidDel="00000000" w:rsidR="00000000" w:rsidRPr="00000000">
          <w:rPr>
            <w:rtl w:val="0"/>
          </w:rPr>
        </w:r>
      </w:ins>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240" w:line="275.9999942779541" w:lineRule="auto"/>
        <w:rPr>
          <w:ins w:author="ACADIMICS" w:id="3" w:date="2025-10-02T14:27:47Z"/>
          <w:rFonts w:ascii="Google Sans Text" w:cs="Google Sans Text" w:eastAsia="Google Sans Text" w:hAnsi="Google Sans Text"/>
        </w:rPr>
      </w:pPr>
      <w:ins w:author="ACADIMICS" w:id="3" w:date="2025-10-02T14:27:47Z">
        <w:r w:rsidDel="00000000" w:rsidR="00000000" w:rsidRPr="00000000">
          <w:rPr>
            <w:rFonts w:ascii="Google Sans Text" w:cs="Google Sans Text" w:eastAsia="Google Sans Text" w:hAnsi="Google Sans Text"/>
            <w:rtl w:val="0"/>
          </w:rPr>
          <w:t xml:space="preserve">—------------------------------------------------------------------------------------------ </w:t>
        </w:r>
      </w:ins>
    </w:p>
    <w:p w:rsidR="00000000" w:rsidDel="00000000" w:rsidP="00000000" w:rsidRDefault="00000000" w:rsidRPr="00000000" w14:paraId="00000058">
      <w:pPr>
        <w:spacing w:after="240" w:before="240" w:line="275.9999942779541" w:lineRule="auto"/>
        <w:rPr>
          <w:ins w:author="ACADIMICS" w:id="3" w:date="2025-10-02T14:27:47Z"/>
          <w:rFonts w:ascii="Google Sans Text" w:cs="Google Sans Text" w:eastAsia="Google Sans Text" w:hAnsi="Google Sans Text"/>
          <w:color w:val="1155cc"/>
          <w:u w:val="single"/>
          <w:rPrChange w:author="ACADIMICS" w:id="4" w:date="2025-10-02T14:27:47Z">
            <w:rPr>
              <w:rFonts w:ascii="Google Sans Text" w:cs="Google Sans Text" w:eastAsia="Google Sans Text" w:hAnsi="Google Sans Text"/>
            </w:rPr>
          </w:rPrChange>
        </w:rPr>
      </w:pPr>
      <w:ins w:author="ACADIMICS" w:id="3" w:date="2025-10-02T14:27:47Z">
        <w:r w:rsidDel="00000000" w:rsidR="00000000" w:rsidRPr="00000000">
          <w:rPr>
            <w:rFonts w:ascii="Google Sans Text" w:cs="Google Sans Text" w:eastAsia="Google Sans Text" w:hAnsi="Google Sans Text"/>
            <w:sz w:val="20"/>
            <w:szCs w:val="20"/>
            <w:rtl w:val="0"/>
            <w:rPrChange w:author="ACADIMICS" w:id="4" w:date="2025-10-02T14:27:47Z">
              <w:rPr>
                <w:rFonts w:ascii="Google Sans Text" w:cs="Google Sans Text" w:eastAsia="Google Sans Text" w:hAnsi="Google Sans Text"/>
              </w:rPr>
            </w:rPrChange>
          </w:rPr>
          <w:t xml:space="preserve">The </w:t>
        </w:r>
        <w:r w:rsidDel="00000000" w:rsidR="00000000" w:rsidRPr="00000000">
          <w:rPr>
            <w:rFonts w:ascii="Roboto Mono" w:cs="Roboto Mono" w:eastAsia="Roboto Mono" w:hAnsi="Roboto Mono"/>
            <w:color w:val="188038"/>
            <w:sz w:val="20"/>
            <w:szCs w:val="20"/>
            <w:rtl w:val="0"/>
            <w:rPrChange w:author="ACADIMICS" w:id="4" w:date="2025-10-02T14:27:47Z">
              <w:rPr>
                <w:rFonts w:ascii="Google Sans Text" w:cs="Google Sans Text" w:eastAsia="Google Sans Text" w:hAnsi="Google Sans Text"/>
              </w:rPr>
            </w:rPrChange>
          </w:rPr>
          <w:t xml:space="preserve">ai_fix_grammar()</w:t>
        </w:r>
        <w:r w:rsidDel="00000000" w:rsidR="00000000" w:rsidRPr="00000000">
          <w:rPr>
            <w:rFonts w:ascii="Google Sans Text" w:cs="Google Sans Text" w:eastAsia="Google Sans Text" w:hAnsi="Google Sans Text"/>
            <w:sz w:val="20"/>
            <w:szCs w:val="20"/>
            <w:rtl w:val="0"/>
            <w:rPrChange w:author="ACADIMICS" w:id="4" w:date="2025-10-02T14:27:47Z">
              <w:rPr>
                <w:rFonts w:ascii="Google Sans Text" w:cs="Google Sans Text" w:eastAsia="Google Sans Text" w:hAnsi="Google Sans Text"/>
              </w:rPr>
            </w:rPrChange>
          </w:rPr>
          <w:t xml:space="preserve"> function is an AI-powered utility in Databricks (and Microsoft Fabric) platforms designed to automatically correct spelling, grammar, and punctuation issues in text data. It leverages generative AI models (such as GPT-3.5 Turbo or LLaMA) and can be used in SQL, pandas, and Spark workflows for data cleaning and preprocessing</w:t>
        </w:r>
        <w:r w:rsidDel="00000000" w:rsidR="00000000" w:rsidRPr="00000000">
          <w:rPr>
            <w:rFonts w:ascii="Google Sans Text" w:cs="Google Sans Text" w:eastAsia="Google Sans Text" w:hAnsi="Google Sans Text"/>
            <w:rtl w:val="0"/>
            <w:rPrChange w:author="ACADIMICS" w:id="4" w:date="2025-10-02T14:27:47Z">
              <w:rPr>
                <w:rFonts w:ascii="Google Sans Text" w:cs="Google Sans Text" w:eastAsia="Google Sans Text" w:hAnsi="Google Sans Text"/>
              </w:rPr>
            </w:rPrChange>
          </w:rPr>
          <w:t xml:space="preserve">.</w:t>
        </w:r>
        <w:r w:rsidDel="00000000" w:rsidR="00000000" w:rsidRPr="00000000">
          <w:fldChar w:fldCharType="begin"/>
        </w:r>
        <w:r w:rsidDel="00000000" w:rsidR="00000000" w:rsidRPr="00000000">
          <w:instrText xml:space="preserve">HYPERLINK "https://learn.microsoft.com/en-us/fabric/data-science/ai-functions/fix-grammar"</w:instrText>
        </w:r>
        <w:r w:rsidDel="00000000" w:rsidR="00000000" w:rsidRPr="00000000">
          <w:fldChar w:fldCharType="separate"/>
        </w:r>
        <w:r w:rsidDel="00000000" w:rsidR="00000000" w:rsidRPr="00000000">
          <w:rPr>
            <w:rFonts w:ascii="Google Sans Text" w:cs="Google Sans Text" w:eastAsia="Google Sans Text" w:hAnsi="Google Sans Text"/>
            <w:color w:val="1155cc"/>
            <w:u w:val="single"/>
            <w:rtl w:val="0"/>
          </w:rPr>
          <w:t xml:space="preserve">learn.microsoft+2</w:t>
        </w:r>
        <w:r w:rsidDel="00000000" w:rsidR="00000000" w:rsidRPr="00000000">
          <w:fldChar w:fldCharType="end"/>
        </w:r>
        <w:r w:rsidDel="00000000" w:rsidR="00000000" w:rsidRPr="00000000">
          <w:rPr>
            <w:rtl w:val="0"/>
          </w:rPr>
        </w:r>
      </w:ins>
    </w:p>
    <w:p w:rsidR="00000000" w:rsidDel="00000000" w:rsidP="00000000" w:rsidRDefault="00000000" w:rsidRPr="00000000" w14:paraId="00000059">
      <w:pPr>
        <w:pStyle w:val="Heading2"/>
        <w:spacing w:after="80" w:before="360" w:line="275.9999942779541" w:lineRule="auto"/>
        <w:rPr>
          <w:ins w:author="ACADIMICS" w:id="3" w:date="2025-10-02T14:27:47Z"/>
          <w:rFonts w:ascii="Google Sans Text" w:cs="Google Sans Text" w:eastAsia="Google Sans Text" w:hAnsi="Google Sans Text"/>
          <w:sz w:val="20"/>
          <w:szCs w:val="20"/>
          <w:rPrChange w:author="ACADIMICS" w:id="4" w:date="2025-10-02T14:27:47Z">
            <w:rPr>
              <w:rFonts w:ascii="Google Sans Text" w:cs="Google Sans Text" w:eastAsia="Google Sans Text" w:hAnsi="Google Sans Text"/>
            </w:rPr>
          </w:rPrChange>
        </w:rPr>
      </w:pPr>
      <w:ins w:author="ACADIMICS" w:id="3" w:date="2025-10-02T14:27:47Z">
        <w:bookmarkStart w:colFirst="0" w:colLast="0" w:name="_an65dx1pkswx" w:id="8"/>
        <w:bookmarkEnd w:id="8"/>
        <w:r w:rsidDel="00000000" w:rsidR="00000000" w:rsidRPr="00000000">
          <w:rPr>
            <w:rFonts w:ascii="Google Sans Text" w:cs="Google Sans Text" w:eastAsia="Google Sans Text" w:hAnsi="Google Sans Text"/>
            <w:sz w:val="20"/>
            <w:szCs w:val="20"/>
            <w:rtl w:val="0"/>
            <w:rPrChange w:author="ACADIMICS" w:id="4" w:date="2025-10-02T14:27:47Z">
              <w:rPr>
                <w:rFonts w:ascii="Google Sans Text" w:cs="Google Sans Text" w:eastAsia="Google Sans Text" w:hAnsi="Google Sans Text"/>
              </w:rPr>
            </w:rPrChange>
          </w:rPr>
          <w:t xml:space="preserve">How to Use</w:t>
        </w:r>
      </w:ins>
    </w:p>
    <w:p w:rsidR="00000000" w:rsidDel="00000000" w:rsidP="00000000" w:rsidRDefault="00000000" w:rsidRPr="00000000" w14:paraId="0000005A">
      <w:pPr>
        <w:spacing w:after="240" w:before="240" w:line="275.9999942779541" w:lineRule="auto"/>
        <w:rPr>
          <w:ins w:author="ACADIMICS" w:id="3" w:date="2025-10-02T14:27:47Z"/>
          <w:rFonts w:ascii="Google Sans Text" w:cs="Google Sans Text" w:eastAsia="Google Sans Text" w:hAnsi="Google Sans Text"/>
          <w:b w:val="1"/>
          <w:sz w:val="20"/>
          <w:szCs w:val="20"/>
          <w:rPrChange w:author="ACADIMICS" w:id="4" w:date="2025-10-02T14:27:47Z">
            <w:rPr>
              <w:rFonts w:ascii="Google Sans Text" w:cs="Google Sans Text" w:eastAsia="Google Sans Text" w:hAnsi="Google Sans Text"/>
            </w:rPr>
          </w:rPrChange>
        </w:rPr>
      </w:pPr>
      <w:ins w:author="ACADIMICS" w:id="3" w:date="2025-10-02T14:27:47Z">
        <w:r w:rsidDel="00000000" w:rsidR="00000000" w:rsidRPr="00000000">
          <w:rPr>
            <w:rFonts w:ascii="Google Sans Text" w:cs="Google Sans Text" w:eastAsia="Google Sans Text" w:hAnsi="Google Sans Text"/>
            <w:b w:val="1"/>
            <w:sz w:val="20"/>
            <w:szCs w:val="20"/>
            <w:rtl w:val="0"/>
            <w:rPrChange w:author="ACADIMICS" w:id="4" w:date="2025-10-02T14:27:47Z">
              <w:rPr>
                <w:rFonts w:ascii="Google Sans Text" w:cs="Google Sans Text" w:eastAsia="Google Sans Text" w:hAnsi="Google Sans Text"/>
              </w:rPr>
            </w:rPrChange>
          </w:rPr>
          <w:t xml:space="preserve">In Databricks SQL:</w:t>
        </w:r>
      </w:ins>
    </w:p>
    <w:p w:rsidR="00000000" w:rsidDel="00000000" w:rsidP="00000000" w:rsidRDefault="00000000" w:rsidRPr="00000000" w14:paraId="0000005B">
      <w:pPr>
        <w:spacing w:after="240" w:line="275.9999942779541" w:lineRule="auto"/>
        <w:rPr>
          <w:ins w:author="ACADIMICS" w:id="3" w:date="2025-10-02T14:27:47Z"/>
          <w:rFonts w:ascii="Google Sans Text" w:cs="Google Sans Text" w:eastAsia="Google Sans Text" w:hAnsi="Google Sans Text"/>
          <w:sz w:val="20"/>
          <w:szCs w:val="20"/>
          <w:rPrChange w:author="ACADIMICS" w:id="4" w:date="2025-10-02T14:27:47Z">
            <w:rPr>
              <w:rFonts w:ascii="Google Sans Text" w:cs="Google Sans Text" w:eastAsia="Google Sans Text" w:hAnsi="Google Sans Text"/>
            </w:rPr>
          </w:rPrChange>
        </w:rPr>
      </w:pPr>
      <w:ins w:author="ACADIMICS" w:id="3" w:date="2025-10-02T14:27:47Z">
        <w:r w:rsidDel="00000000" w:rsidR="00000000" w:rsidRPr="00000000">
          <w:rPr>
            <w:rFonts w:ascii="Google Sans Text" w:cs="Google Sans Text" w:eastAsia="Google Sans Text" w:hAnsi="Google Sans Text"/>
            <w:sz w:val="20"/>
            <w:szCs w:val="20"/>
            <w:rtl w:val="0"/>
            <w:rPrChange w:author="ACADIMICS" w:id="4" w:date="2025-10-02T14:27:47Z">
              <w:rPr>
                <w:rFonts w:ascii="Google Sans Text" w:cs="Google Sans Text" w:eastAsia="Google Sans Text" w:hAnsi="Google Sans Text"/>
              </w:rPr>
            </w:rPrChange>
          </w:rPr>
          <w:t xml:space="preserve">sql</w:t>
        </w:r>
      </w:ins>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240" w:line="275.9999942779541" w:lineRule="auto"/>
        <w:rPr>
          <w:ins w:author="ACADIMICS" w:id="3" w:date="2025-10-02T14:27:47Z"/>
          <w:rFonts w:ascii="Roboto Mono" w:cs="Roboto Mono" w:eastAsia="Roboto Mono" w:hAnsi="Roboto Mono"/>
          <w:color w:val="c5c8c6"/>
          <w:sz w:val="20"/>
          <w:szCs w:val="20"/>
          <w:rPrChange w:author="ACADIMICS" w:id="4" w:date="2025-10-02T14:27:47Z">
            <w:rPr>
              <w:rFonts w:ascii="Google Sans Text" w:cs="Google Sans Text" w:eastAsia="Google Sans Text" w:hAnsi="Google Sans Text"/>
            </w:rPr>
          </w:rPrChange>
        </w:rPr>
      </w:pPr>
      <w:ins w:author="ACADIMICS" w:id="3" w:date="2025-10-02T14:27:47Z">
        <w:r w:rsidDel="00000000" w:rsidR="00000000" w:rsidRPr="00000000">
          <w:rPr>
            <w:rFonts w:ascii="Roboto Mono" w:cs="Roboto Mono" w:eastAsia="Roboto Mono" w:hAnsi="Roboto Mono"/>
            <w:color w:val="b294bb"/>
            <w:sz w:val="20"/>
            <w:szCs w:val="20"/>
            <w:rtl w:val="0"/>
            <w:rPrChange w:author="ACADIMICS" w:id="4" w:date="2025-10-02T14:27:47Z">
              <w:rPr>
                <w:rFonts w:ascii="Google Sans Text" w:cs="Google Sans Text" w:eastAsia="Google Sans Text" w:hAnsi="Google Sans Text"/>
              </w:rPr>
            </w:rPrChange>
          </w:rPr>
          <w:t xml:space="preserve">SELECT</w:t>
        </w:r>
        <w:r w:rsidDel="00000000" w:rsidR="00000000" w:rsidRPr="00000000">
          <w:rPr>
            <w:rFonts w:ascii="Roboto Mono" w:cs="Roboto Mono" w:eastAsia="Roboto Mono" w:hAnsi="Roboto Mono"/>
            <w:color w:val="c5c8c6"/>
            <w:sz w:val="20"/>
            <w:szCs w:val="20"/>
            <w:rtl w:val="0"/>
            <w:rPrChange w:author="ACADIMICS" w:id="4" w:date="2025-10-02T14:27:47Z">
              <w:rPr>
                <w:rFonts w:ascii="Google Sans Text" w:cs="Google Sans Text" w:eastAsia="Google Sans Text" w:hAnsi="Google Sans Text"/>
              </w:rPr>
            </w:rPrChange>
          </w:rPr>
          <w:t xml:space="preserve"> ai_fix_grammar(</w:t>
        </w:r>
        <w:r w:rsidDel="00000000" w:rsidR="00000000" w:rsidRPr="00000000">
          <w:rPr>
            <w:rFonts w:ascii="Roboto Mono" w:cs="Roboto Mono" w:eastAsia="Roboto Mono" w:hAnsi="Roboto Mono"/>
            <w:color w:val="b5bd68"/>
            <w:sz w:val="20"/>
            <w:szCs w:val="20"/>
            <w:rtl w:val="0"/>
            <w:rPrChange w:author="ACADIMICS" w:id="4" w:date="2025-10-02T14:27:47Z">
              <w:rPr>
                <w:rFonts w:ascii="Google Sans Text" w:cs="Google Sans Text" w:eastAsia="Google Sans Text" w:hAnsi="Google Sans Text"/>
              </w:rPr>
            </w:rPrChange>
          </w:rPr>
          <w:t xml:space="preserve">'This sentence have some mistake'</w:t>
        </w:r>
        <w:r w:rsidDel="00000000" w:rsidR="00000000" w:rsidRPr="00000000">
          <w:rPr>
            <w:rFonts w:ascii="Roboto Mono" w:cs="Roboto Mono" w:eastAsia="Roboto Mono" w:hAnsi="Roboto Mono"/>
            <w:color w:val="c5c8c6"/>
            <w:sz w:val="20"/>
            <w:szCs w:val="20"/>
            <w:rtl w:val="0"/>
            <w:rPrChange w:author="ACADIMICS" w:id="4" w:date="2025-10-02T14:27:47Z">
              <w:rPr>
                <w:rFonts w:ascii="Google Sans Text" w:cs="Google Sans Text" w:eastAsia="Google Sans Text" w:hAnsi="Google Sans Text"/>
              </w:rPr>
            </w:rPrChange>
          </w:rPr>
          <w:t xml:space="preserve">);</w:t>
        </w:r>
      </w:ins>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240" w:line="275.9999942779541" w:lineRule="auto"/>
        <w:rPr>
          <w:ins w:author="ACADIMICS" w:id="3" w:date="2025-10-02T14:27:47Z"/>
          <w:rFonts w:ascii="Roboto Mono" w:cs="Roboto Mono" w:eastAsia="Roboto Mono" w:hAnsi="Roboto Mono"/>
          <w:color w:val="c5c8c6"/>
          <w:sz w:val="20"/>
          <w:szCs w:val="20"/>
          <w:rPrChange w:author="ACADIMICS" w:id="4" w:date="2025-10-02T14:27:47Z">
            <w:rPr>
              <w:rFonts w:ascii="Google Sans Text" w:cs="Google Sans Text" w:eastAsia="Google Sans Text" w:hAnsi="Google Sans Text"/>
            </w:rPr>
          </w:rPrChange>
        </w:rPr>
      </w:pPr>
      <w:ins w:author="ACADIMICS" w:id="3" w:date="2025-10-02T14:27:47Z">
        <w:r w:rsidDel="00000000" w:rsidR="00000000" w:rsidRPr="00000000">
          <w:rPr>
            <w:rFonts w:ascii="Roboto Mono" w:cs="Roboto Mono" w:eastAsia="Roboto Mono" w:hAnsi="Roboto Mono"/>
            <w:i w:val="1"/>
            <w:color w:val="969896"/>
            <w:sz w:val="20"/>
            <w:szCs w:val="20"/>
            <w:rtl w:val="0"/>
            <w:rPrChange w:author="ACADIMICS" w:id="4" w:date="2025-10-02T14:27:47Z">
              <w:rPr>
                <w:rFonts w:ascii="Google Sans Text" w:cs="Google Sans Text" w:eastAsia="Google Sans Text" w:hAnsi="Google Sans Text"/>
              </w:rPr>
            </w:rPrChange>
          </w:rPr>
          <w:t xml:space="preserve">-- Returns: "This sentence has some mistakes"</w:t>
        </w:r>
        <w:r w:rsidDel="00000000" w:rsidR="00000000" w:rsidRPr="00000000">
          <w:rPr>
            <w:rtl w:val="0"/>
          </w:rPr>
        </w:r>
      </w:ins>
    </w:p>
    <w:p w:rsidR="00000000" w:rsidDel="00000000" w:rsidP="00000000" w:rsidRDefault="00000000" w:rsidRPr="00000000" w14:paraId="0000005E">
      <w:pPr>
        <w:spacing w:after="240" w:line="342.8568" w:lineRule="auto"/>
        <w:rPr>
          <w:ins w:author="ACADIMICS" w:id="3" w:date="2025-10-02T14:27:47Z"/>
          <w:rFonts w:ascii="Google Sans Text" w:cs="Google Sans Text" w:eastAsia="Google Sans Text" w:hAnsi="Google Sans Text"/>
          <w:color w:val="c5c8c6"/>
          <w:sz w:val="20"/>
          <w:szCs w:val="20"/>
          <w:rPrChange w:author="ACADIMICS" w:id="4" w:date="2025-10-02T14:27:47Z">
            <w:rPr>
              <w:rFonts w:ascii="Google Sans Text" w:cs="Google Sans Text" w:eastAsia="Google Sans Text" w:hAnsi="Google Sans Text"/>
            </w:rPr>
          </w:rPrChange>
        </w:rPr>
      </w:pPr>
      <w:ins w:author="ACADIMICS" w:id="3" w:date="2025-10-02T14:27:47Z">
        <w:r w:rsidDel="00000000" w:rsidR="00000000" w:rsidRPr="00000000">
          <w:rPr>
            <w:rtl w:val="0"/>
          </w:rPr>
        </w:r>
      </w:ins>
    </w:p>
    <w:p w:rsidR="00000000" w:rsidDel="00000000" w:rsidP="00000000" w:rsidRDefault="00000000" w:rsidRPr="00000000" w14:paraId="0000005F">
      <w:pPr>
        <w:spacing w:after="240" w:before="240" w:line="275.9999942779541" w:lineRule="auto"/>
        <w:rPr>
          <w:ins w:author="ACADIMICS" w:id="3" w:date="2025-10-02T14:27:47Z"/>
          <w:rFonts w:ascii="Google Sans Text" w:cs="Google Sans Text" w:eastAsia="Google Sans Text" w:hAnsi="Google Sans Text"/>
          <w:color w:val="1155cc"/>
          <w:sz w:val="20"/>
          <w:szCs w:val="20"/>
          <w:u w:val="single"/>
          <w:rPrChange w:author="ACADIMICS" w:id="4" w:date="2025-10-02T14:27:47Z">
            <w:rPr>
              <w:rFonts w:ascii="Google Sans Text" w:cs="Google Sans Text" w:eastAsia="Google Sans Text" w:hAnsi="Google Sans Text"/>
            </w:rPr>
          </w:rPrChange>
        </w:rPr>
      </w:pPr>
      <w:ins w:author="ACADIMICS" w:id="3" w:date="2025-10-02T14:27:47Z">
        <w:r w:rsidDel="00000000" w:rsidR="00000000" w:rsidRPr="00000000">
          <w:rPr>
            <w:rFonts w:ascii="Google Sans Text" w:cs="Google Sans Text" w:eastAsia="Google Sans Text" w:hAnsi="Google Sans Text"/>
            <w:sz w:val="20"/>
            <w:szCs w:val="20"/>
            <w:rtl w:val="0"/>
            <w:rPrChange w:author="ACADIMICS" w:id="4" w:date="2025-10-02T14:27:47Z">
              <w:rPr>
                <w:rFonts w:ascii="Google Sans Text" w:cs="Google Sans Text" w:eastAsia="Google Sans Text" w:hAnsi="Google Sans Text"/>
              </w:rPr>
            </w:rPrChange>
          </w:rPr>
          <w:t xml:space="preserve">The function accepts a string and returns its grammatically corrected version. If the input is </w:t>
        </w:r>
        <w:r w:rsidDel="00000000" w:rsidR="00000000" w:rsidRPr="00000000">
          <w:rPr>
            <w:rFonts w:ascii="Roboto Mono" w:cs="Roboto Mono" w:eastAsia="Roboto Mono" w:hAnsi="Roboto Mono"/>
            <w:color w:val="188038"/>
            <w:sz w:val="20"/>
            <w:szCs w:val="20"/>
            <w:rtl w:val="0"/>
            <w:rPrChange w:author="ACADIMICS" w:id="4" w:date="2025-10-02T14:27:47Z">
              <w:rPr>
                <w:rFonts w:ascii="Google Sans Text" w:cs="Google Sans Text" w:eastAsia="Google Sans Text" w:hAnsi="Google Sans Text"/>
              </w:rPr>
            </w:rPrChange>
          </w:rPr>
          <w:t xml:space="preserve">NULL</w:t>
        </w:r>
        <w:r w:rsidDel="00000000" w:rsidR="00000000" w:rsidRPr="00000000">
          <w:rPr>
            <w:rFonts w:ascii="Google Sans Text" w:cs="Google Sans Text" w:eastAsia="Google Sans Text" w:hAnsi="Google Sans Text"/>
            <w:sz w:val="20"/>
            <w:szCs w:val="20"/>
            <w:rtl w:val="0"/>
            <w:rPrChange w:author="ACADIMICS" w:id="4" w:date="2025-10-02T14:27:47Z">
              <w:rPr>
                <w:rFonts w:ascii="Google Sans Text" w:cs="Google Sans Text" w:eastAsia="Google Sans Text" w:hAnsi="Google Sans Text"/>
              </w:rPr>
            </w:rPrChange>
          </w:rPr>
          <w:t xml:space="preserve">, the output is </w:t>
        </w:r>
        <w:r w:rsidDel="00000000" w:rsidR="00000000" w:rsidRPr="00000000">
          <w:rPr>
            <w:rFonts w:ascii="Roboto Mono" w:cs="Roboto Mono" w:eastAsia="Roboto Mono" w:hAnsi="Roboto Mono"/>
            <w:color w:val="188038"/>
            <w:sz w:val="20"/>
            <w:szCs w:val="20"/>
            <w:rtl w:val="0"/>
            <w:rPrChange w:author="ACADIMICS" w:id="4" w:date="2025-10-02T14:27:47Z">
              <w:rPr>
                <w:rFonts w:ascii="Google Sans Text" w:cs="Google Sans Text" w:eastAsia="Google Sans Text" w:hAnsi="Google Sans Text"/>
              </w:rPr>
            </w:rPrChange>
          </w:rPr>
          <w:t xml:space="preserve">NULL</w:t>
        </w:r>
        <w:r w:rsidDel="00000000" w:rsidR="00000000" w:rsidRPr="00000000">
          <w:rPr>
            <w:rFonts w:ascii="Google Sans Text" w:cs="Google Sans Text" w:eastAsia="Google Sans Text" w:hAnsi="Google Sans Text"/>
            <w:sz w:val="20"/>
            <w:szCs w:val="20"/>
            <w:rtl w:val="0"/>
            <w:rPrChange w:author="ACADIMICS" w:id="4" w:date="2025-10-02T14:27:47Z">
              <w:rPr>
                <w:rFonts w:ascii="Google Sans Text" w:cs="Google Sans Text" w:eastAsia="Google Sans Text" w:hAnsi="Google Sans Text"/>
              </w:rPr>
            </w:rPrChange>
          </w:rPr>
          <w:t xml:space="preserve">.</w:t>
        </w:r>
        <w:r w:rsidDel="00000000" w:rsidR="00000000" w:rsidRPr="00000000">
          <w:fldChar w:fldCharType="begin"/>
        </w:r>
        <w:r w:rsidDel="00000000" w:rsidR="00000000" w:rsidRPr="00000000">
          <w:instrText xml:space="preserve">HYPERLINK "https://docs.databricks.com/aws/en/sql/language-manual/functions/ai_fix_grammar"</w:instrText>
        </w:r>
        <w:r w:rsidDel="00000000" w:rsidR="00000000" w:rsidRPr="00000000">
          <w:fldChar w:fldCharType="separate"/>
        </w:r>
        <w:r w:rsidDel="00000000" w:rsidR="00000000" w:rsidRPr="00000000">
          <w:rPr>
            <w:rFonts w:ascii="Google Sans Text" w:cs="Google Sans Text" w:eastAsia="Google Sans Text" w:hAnsi="Google Sans Text"/>
            <w:color w:val="1155cc"/>
            <w:sz w:val="20"/>
            <w:szCs w:val="20"/>
            <w:u w:val="single"/>
            <w:rtl w:val="0"/>
          </w:rPr>
          <w:t xml:space="preserve">databricks+1</w:t>
        </w:r>
        <w:r w:rsidDel="00000000" w:rsidR="00000000" w:rsidRPr="00000000">
          <w:fldChar w:fldCharType="end"/>
        </w:r>
        <w:r w:rsidDel="00000000" w:rsidR="00000000" w:rsidRPr="00000000">
          <w:rPr>
            <w:rtl w:val="0"/>
          </w:rPr>
        </w:r>
      </w:ins>
    </w:p>
    <w:p w:rsidR="00000000" w:rsidDel="00000000" w:rsidP="00000000" w:rsidRDefault="00000000" w:rsidRPr="00000000" w14:paraId="00000060">
      <w:pPr>
        <w:spacing w:after="240" w:before="240" w:line="275.9999942779541" w:lineRule="auto"/>
        <w:rPr>
          <w:ins w:author="ACADIMICS" w:id="3" w:date="2025-10-02T14:27:47Z"/>
          <w:rFonts w:ascii="Google Sans Text" w:cs="Google Sans Text" w:eastAsia="Google Sans Text" w:hAnsi="Google Sans Text"/>
          <w:b w:val="1"/>
          <w:sz w:val="20"/>
          <w:szCs w:val="20"/>
          <w:rPrChange w:author="ACADIMICS" w:id="4" w:date="2025-10-02T14:27:47Z">
            <w:rPr>
              <w:rFonts w:ascii="Google Sans Text" w:cs="Google Sans Text" w:eastAsia="Google Sans Text" w:hAnsi="Google Sans Text"/>
            </w:rPr>
          </w:rPrChange>
        </w:rPr>
      </w:pPr>
      <w:ins w:author="ACADIMICS" w:id="3" w:date="2025-10-02T14:27:47Z">
        <w:r w:rsidDel="00000000" w:rsidR="00000000" w:rsidRPr="00000000">
          <w:rPr>
            <w:rFonts w:ascii="Google Sans Text" w:cs="Google Sans Text" w:eastAsia="Google Sans Text" w:hAnsi="Google Sans Text"/>
            <w:b w:val="1"/>
            <w:sz w:val="20"/>
            <w:szCs w:val="20"/>
            <w:rtl w:val="0"/>
            <w:rPrChange w:author="ACADIMICS" w:id="4" w:date="2025-10-02T14:27:47Z">
              <w:rPr>
                <w:rFonts w:ascii="Google Sans Text" w:cs="Google Sans Text" w:eastAsia="Google Sans Text" w:hAnsi="Google Sans Text"/>
              </w:rPr>
            </w:rPrChange>
          </w:rPr>
          <w:t xml:space="preserve">With pandas DataFrame (Fabric/Databricks):</w:t>
        </w:r>
      </w:ins>
    </w:p>
    <w:p w:rsidR="00000000" w:rsidDel="00000000" w:rsidP="00000000" w:rsidRDefault="00000000" w:rsidRPr="00000000" w14:paraId="00000061">
      <w:pPr>
        <w:spacing w:after="240" w:line="275.9999942779541" w:lineRule="auto"/>
        <w:rPr>
          <w:ins w:author="ACADIMICS" w:id="3" w:date="2025-10-02T14:27:47Z"/>
          <w:rFonts w:ascii="Google Sans Text" w:cs="Google Sans Text" w:eastAsia="Google Sans Text" w:hAnsi="Google Sans Text"/>
          <w:sz w:val="20"/>
          <w:szCs w:val="20"/>
          <w:rPrChange w:author="ACADIMICS" w:id="4" w:date="2025-10-02T14:27:47Z">
            <w:rPr>
              <w:rFonts w:ascii="Google Sans Text" w:cs="Google Sans Text" w:eastAsia="Google Sans Text" w:hAnsi="Google Sans Text"/>
            </w:rPr>
          </w:rPrChange>
        </w:rPr>
      </w:pPr>
      <w:ins w:author="ACADIMICS" w:id="3" w:date="2025-10-02T14:27:47Z">
        <w:r w:rsidDel="00000000" w:rsidR="00000000" w:rsidRPr="00000000">
          <w:rPr>
            <w:rFonts w:ascii="Google Sans Text" w:cs="Google Sans Text" w:eastAsia="Google Sans Text" w:hAnsi="Google Sans Text"/>
            <w:sz w:val="20"/>
            <w:szCs w:val="20"/>
            <w:rtl w:val="0"/>
            <w:rPrChange w:author="ACADIMICS" w:id="4" w:date="2025-10-02T14:27:47Z">
              <w:rPr>
                <w:rFonts w:ascii="Google Sans Text" w:cs="Google Sans Text" w:eastAsia="Google Sans Text" w:hAnsi="Google Sans Text"/>
              </w:rPr>
            </w:rPrChange>
          </w:rPr>
          <w:t xml:space="preserve">python</w:t>
        </w:r>
      </w:ins>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240" w:line="275.9999942779541" w:lineRule="auto"/>
        <w:rPr>
          <w:ins w:author="ACADIMICS" w:id="3" w:date="2025-10-02T14:27:47Z"/>
          <w:rFonts w:ascii="Roboto Mono" w:cs="Roboto Mono" w:eastAsia="Roboto Mono" w:hAnsi="Roboto Mono"/>
          <w:color w:val="c5c8c6"/>
          <w:sz w:val="20"/>
          <w:szCs w:val="20"/>
          <w:rPrChange w:author="ACADIMICS" w:id="4" w:date="2025-10-02T14:27:47Z">
            <w:rPr>
              <w:rFonts w:ascii="Google Sans Text" w:cs="Google Sans Text" w:eastAsia="Google Sans Text" w:hAnsi="Google Sans Text"/>
            </w:rPr>
          </w:rPrChange>
        </w:rPr>
      </w:pPr>
      <w:ins w:author="ACADIMICS" w:id="3" w:date="2025-10-02T14:27:47Z">
        <w:r w:rsidDel="00000000" w:rsidR="00000000" w:rsidRPr="00000000">
          <w:rPr>
            <w:rFonts w:ascii="Roboto Mono" w:cs="Roboto Mono" w:eastAsia="Roboto Mono" w:hAnsi="Roboto Mono"/>
            <w:color w:val="c5c8c6"/>
            <w:sz w:val="20"/>
            <w:szCs w:val="20"/>
            <w:rtl w:val="0"/>
            <w:rPrChange w:author="ACADIMICS" w:id="4" w:date="2025-10-02T14:27:47Z">
              <w:rPr>
                <w:rFonts w:ascii="Google Sans Text" w:cs="Google Sans Text" w:eastAsia="Google Sans Text" w:hAnsi="Google Sans Text"/>
              </w:rPr>
            </w:rPrChange>
          </w:rPr>
          <w:t xml:space="preserve">df[</w:t>
        </w:r>
        <w:r w:rsidDel="00000000" w:rsidR="00000000" w:rsidRPr="00000000">
          <w:rPr>
            <w:rFonts w:ascii="Roboto Mono" w:cs="Roboto Mono" w:eastAsia="Roboto Mono" w:hAnsi="Roboto Mono"/>
            <w:color w:val="b5bd68"/>
            <w:sz w:val="20"/>
            <w:szCs w:val="20"/>
            <w:rtl w:val="0"/>
            <w:rPrChange w:author="ACADIMICS" w:id="4" w:date="2025-10-02T14:27:47Z">
              <w:rPr>
                <w:rFonts w:ascii="Google Sans Text" w:cs="Google Sans Text" w:eastAsia="Google Sans Text" w:hAnsi="Google Sans Text"/>
              </w:rPr>
            </w:rPrChange>
          </w:rPr>
          <w:t xml:space="preserve">"corrections"</w:t>
        </w:r>
        <w:r w:rsidDel="00000000" w:rsidR="00000000" w:rsidRPr="00000000">
          <w:rPr>
            <w:rFonts w:ascii="Roboto Mono" w:cs="Roboto Mono" w:eastAsia="Roboto Mono" w:hAnsi="Roboto Mono"/>
            <w:color w:val="c5c8c6"/>
            <w:sz w:val="20"/>
            <w:szCs w:val="20"/>
            <w:rtl w:val="0"/>
            <w:rPrChange w:author="ACADIMICS" w:id="4" w:date="2025-10-02T14:27:47Z">
              <w:rPr>
                <w:rFonts w:ascii="Google Sans Text" w:cs="Google Sans Text" w:eastAsia="Google Sans Text" w:hAnsi="Google Sans Text"/>
              </w:rPr>
            </w:rPrChange>
          </w:rPr>
          <w:t xml:space="preserve">] = df[</w:t>
        </w:r>
        <w:r w:rsidDel="00000000" w:rsidR="00000000" w:rsidRPr="00000000">
          <w:rPr>
            <w:rFonts w:ascii="Roboto Mono" w:cs="Roboto Mono" w:eastAsia="Roboto Mono" w:hAnsi="Roboto Mono"/>
            <w:color w:val="b5bd68"/>
            <w:sz w:val="20"/>
            <w:szCs w:val="20"/>
            <w:rtl w:val="0"/>
            <w:rPrChange w:author="ACADIMICS" w:id="4" w:date="2025-10-02T14:27:47Z">
              <w:rPr>
                <w:rFonts w:ascii="Google Sans Text" w:cs="Google Sans Text" w:eastAsia="Google Sans Text" w:hAnsi="Google Sans Text"/>
              </w:rPr>
            </w:rPrChange>
          </w:rPr>
          <w:t xml:space="preserve">"text"</w:t>
        </w:r>
        <w:r w:rsidDel="00000000" w:rsidR="00000000" w:rsidRPr="00000000">
          <w:rPr>
            <w:rFonts w:ascii="Roboto Mono" w:cs="Roboto Mono" w:eastAsia="Roboto Mono" w:hAnsi="Roboto Mono"/>
            <w:color w:val="c5c8c6"/>
            <w:sz w:val="20"/>
            <w:szCs w:val="20"/>
            <w:rtl w:val="0"/>
            <w:rPrChange w:author="ACADIMICS" w:id="4" w:date="2025-10-02T14:27:47Z">
              <w:rPr>
                <w:rFonts w:ascii="Google Sans Text" w:cs="Google Sans Text" w:eastAsia="Google Sans Text" w:hAnsi="Google Sans Text"/>
              </w:rPr>
            </w:rPrChange>
          </w:rPr>
          <w:t xml:space="preserve">].ai.fix_grammar()</w:t>
        </w:r>
      </w:ins>
    </w:p>
    <w:p w:rsidR="00000000" w:rsidDel="00000000" w:rsidP="00000000" w:rsidRDefault="00000000" w:rsidRPr="00000000" w14:paraId="00000063">
      <w:pPr>
        <w:spacing w:after="240" w:line="342.8568" w:lineRule="auto"/>
        <w:rPr>
          <w:ins w:author="ACADIMICS" w:id="3" w:date="2025-10-02T14:27:47Z"/>
          <w:rFonts w:ascii="Google Sans Text" w:cs="Google Sans Text" w:eastAsia="Google Sans Text" w:hAnsi="Google Sans Text"/>
          <w:color w:val="c5c8c6"/>
          <w:sz w:val="20"/>
          <w:szCs w:val="20"/>
          <w:rPrChange w:author="ACADIMICS" w:id="4" w:date="2025-10-02T14:27:47Z">
            <w:rPr>
              <w:rFonts w:ascii="Google Sans Text" w:cs="Google Sans Text" w:eastAsia="Google Sans Text" w:hAnsi="Google Sans Text"/>
            </w:rPr>
          </w:rPrChange>
        </w:rPr>
      </w:pPr>
      <w:ins w:author="ACADIMICS" w:id="3" w:date="2025-10-02T14:27:47Z">
        <w:r w:rsidDel="00000000" w:rsidR="00000000" w:rsidRPr="00000000">
          <w:rPr>
            <w:rtl w:val="0"/>
          </w:rPr>
        </w:r>
      </w:ins>
    </w:p>
    <w:p w:rsidR="00000000" w:rsidDel="00000000" w:rsidP="00000000" w:rsidRDefault="00000000" w:rsidRPr="00000000" w14:paraId="00000064">
      <w:pPr>
        <w:spacing w:after="240" w:before="240" w:line="275.9999942779541" w:lineRule="auto"/>
        <w:rPr>
          <w:ins w:author="ACADIMICS" w:id="3" w:date="2025-10-02T14:27:47Z"/>
          <w:rFonts w:ascii="Google Sans Text" w:cs="Google Sans Text" w:eastAsia="Google Sans Text" w:hAnsi="Google Sans Text"/>
          <w:color w:val="1155cc"/>
          <w:sz w:val="20"/>
          <w:szCs w:val="20"/>
          <w:u w:val="single"/>
          <w:rPrChange w:author="ACADIMICS" w:id="4" w:date="2025-10-02T14:27:47Z">
            <w:rPr>
              <w:rFonts w:ascii="Google Sans Text" w:cs="Google Sans Text" w:eastAsia="Google Sans Text" w:hAnsi="Google Sans Text"/>
            </w:rPr>
          </w:rPrChange>
        </w:rPr>
      </w:pPr>
      <w:ins w:author="ACADIMICS" w:id="3" w:date="2025-10-02T14:27:47Z">
        <w:r w:rsidDel="00000000" w:rsidR="00000000" w:rsidRPr="00000000">
          <w:rPr>
            <w:rFonts w:ascii="Google Sans Text" w:cs="Google Sans Text" w:eastAsia="Google Sans Text" w:hAnsi="Google Sans Text"/>
            <w:sz w:val="20"/>
            <w:szCs w:val="20"/>
            <w:rtl w:val="0"/>
            <w:rPrChange w:author="ACADIMICS" w:id="4" w:date="2025-10-02T14:27:47Z">
              <w:rPr>
                <w:rFonts w:ascii="Google Sans Text" w:cs="Google Sans Text" w:eastAsia="Google Sans Text" w:hAnsi="Google Sans Text"/>
              </w:rPr>
            </w:rPrChange>
          </w:rPr>
          <w:t xml:space="preserve">This line applies the grammar correction to every cell in the </w:t>
        </w:r>
        <w:r w:rsidDel="00000000" w:rsidR="00000000" w:rsidRPr="00000000">
          <w:rPr>
            <w:rFonts w:ascii="Roboto Mono" w:cs="Roboto Mono" w:eastAsia="Roboto Mono" w:hAnsi="Roboto Mono"/>
            <w:color w:val="188038"/>
            <w:sz w:val="20"/>
            <w:szCs w:val="20"/>
            <w:rtl w:val="0"/>
            <w:rPrChange w:author="ACADIMICS" w:id="4" w:date="2025-10-02T14:27:47Z">
              <w:rPr>
                <w:rFonts w:ascii="Google Sans Text" w:cs="Google Sans Text" w:eastAsia="Google Sans Text" w:hAnsi="Google Sans Text"/>
              </w:rPr>
            </w:rPrChange>
          </w:rPr>
          <w:t xml:space="preserve">text</w:t>
        </w:r>
        <w:r w:rsidDel="00000000" w:rsidR="00000000" w:rsidRPr="00000000">
          <w:rPr>
            <w:rFonts w:ascii="Google Sans Text" w:cs="Google Sans Text" w:eastAsia="Google Sans Text" w:hAnsi="Google Sans Text"/>
            <w:sz w:val="20"/>
            <w:szCs w:val="20"/>
            <w:rtl w:val="0"/>
            <w:rPrChange w:author="ACADIMICS" w:id="4" w:date="2025-10-02T14:27:47Z">
              <w:rPr>
                <w:rFonts w:ascii="Google Sans Text" w:cs="Google Sans Text" w:eastAsia="Google Sans Text" w:hAnsi="Google Sans Text"/>
              </w:rPr>
            </w:rPrChange>
          </w:rPr>
          <w:t xml:space="preserve"> column, creating a new column with the fixed output.</w:t>
        </w:r>
        <w:r w:rsidDel="00000000" w:rsidR="00000000" w:rsidRPr="00000000">
          <w:fldChar w:fldCharType="begin"/>
        </w:r>
        <w:r w:rsidDel="00000000" w:rsidR="00000000" w:rsidRPr="00000000">
          <w:instrText xml:space="preserve">HYPERLINK "https://learn.microsoft.com/en-us/fabric/data-science/ai-functions/fix-grammar"</w:instrText>
        </w:r>
        <w:r w:rsidDel="00000000" w:rsidR="00000000" w:rsidRPr="00000000">
          <w:fldChar w:fldCharType="separate"/>
        </w:r>
        <w:r w:rsidDel="00000000" w:rsidR="00000000" w:rsidRPr="00000000">
          <w:rPr>
            <w:rFonts w:ascii="Google Sans Text" w:cs="Google Sans Text" w:eastAsia="Google Sans Text" w:hAnsi="Google Sans Text"/>
            <w:color w:val="1155cc"/>
            <w:sz w:val="20"/>
            <w:szCs w:val="20"/>
            <w:u w:val="single"/>
            <w:rtl w:val="0"/>
          </w:rPr>
          <w:t xml:space="preserve">learn.microsoft</w:t>
        </w:r>
        <w:r w:rsidDel="00000000" w:rsidR="00000000" w:rsidRPr="00000000">
          <w:fldChar w:fldCharType="end"/>
        </w:r>
        <w:r w:rsidDel="00000000" w:rsidR="00000000" w:rsidRPr="00000000">
          <w:rPr>
            <w:rtl w:val="0"/>
          </w:rPr>
        </w:r>
      </w:ins>
    </w:p>
    <w:p w:rsidR="00000000" w:rsidDel="00000000" w:rsidP="00000000" w:rsidRDefault="00000000" w:rsidRPr="00000000" w14:paraId="00000065">
      <w:pPr>
        <w:spacing w:after="240" w:before="240" w:line="275.9999942779541" w:lineRule="auto"/>
        <w:rPr>
          <w:ins w:author="ACADIMICS" w:id="3" w:date="2025-10-02T14:27:47Z"/>
          <w:rFonts w:ascii="Google Sans Text" w:cs="Google Sans Text" w:eastAsia="Google Sans Text" w:hAnsi="Google Sans Text"/>
          <w:b w:val="1"/>
          <w:sz w:val="20"/>
          <w:szCs w:val="20"/>
          <w:rPrChange w:author="ACADIMICS" w:id="4" w:date="2025-10-02T14:27:47Z">
            <w:rPr>
              <w:rFonts w:ascii="Google Sans Text" w:cs="Google Sans Text" w:eastAsia="Google Sans Text" w:hAnsi="Google Sans Text"/>
            </w:rPr>
          </w:rPrChange>
        </w:rPr>
      </w:pPr>
      <w:ins w:author="ACADIMICS" w:id="3" w:date="2025-10-02T14:27:47Z">
        <w:r w:rsidDel="00000000" w:rsidR="00000000" w:rsidRPr="00000000">
          <w:rPr>
            <w:rFonts w:ascii="Google Sans Text" w:cs="Google Sans Text" w:eastAsia="Google Sans Text" w:hAnsi="Google Sans Text"/>
            <w:b w:val="1"/>
            <w:sz w:val="20"/>
            <w:szCs w:val="20"/>
            <w:rtl w:val="0"/>
            <w:rPrChange w:author="ACADIMICS" w:id="4" w:date="2025-10-02T14:27:47Z">
              <w:rPr>
                <w:rFonts w:ascii="Google Sans Text" w:cs="Google Sans Text" w:eastAsia="Google Sans Text" w:hAnsi="Google Sans Text"/>
              </w:rPr>
            </w:rPrChange>
          </w:rPr>
          <w:t xml:space="preserve">With PySpark DataFrame:</w:t>
        </w:r>
      </w:ins>
    </w:p>
    <w:p w:rsidR="00000000" w:rsidDel="00000000" w:rsidP="00000000" w:rsidRDefault="00000000" w:rsidRPr="00000000" w14:paraId="00000066">
      <w:pPr>
        <w:spacing w:after="240" w:line="275.9999942779541" w:lineRule="auto"/>
        <w:rPr>
          <w:ins w:author="ACADIMICS" w:id="3" w:date="2025-10-02T14:27:47Z"/>
          <w:rFonts w:ascii="Google Sans Text" w:cs="Google Sans Text" w:eastAsia="Google Sans Text" w:hAnsi="Google Sans Text"/>
          <w:sz w:val="20"/>
          <w:szCs w:val="20"/>
          <w:rPrChange w:author="ACADIMICS" w:id="4" w:date="2025-10-02T14:27:47Z">
            <w:rPr>
              <w:rFonts w:ascii="Google Sans Text" w:cs="Google Sans Text" w:eastAsia="Google Sans Text" w:hAnsi="Google Sans Text"/>
            </w:rPr>
          </w:rPrChange>
        </w:rPr>
      </w:pPr>
      <w:ins w:author="ACADIMICS" w:id="3" w:date="2025-10-02T14:27:47Z">
        <w:r w:rsidDel="00000000" w:rsidR="00000000" w:rsidRPr="00000000">
          <w:rPr>
            <w:rFonts w:ascii="Google Sans Text" w:cs="Google Sans Text" w:eastAsia="Google Sans Text" w:hAnsi="Google Sans Text"/>
            <w:sz w:val="20"/>
            <w:szCs w:val="20"/>
            <w:rtl w:val="0"/>
            <w:rPrChange w:author="ACADIMICS" w:id="4" w:date="2025-10-02T14:27:47Z">
              <w:rPr>
                <w:rFonts w:ascii="Google Sans Text" w:cs="Google Sans Text" w:eastAsia="Google Sans Text" w:hAnsi="Google Sans Text"/>
              </w:rPr>
            </w:rPrChange>
          </w:rPr>
          <w:t xml:space="preserve">python</w:t>
        </w:r>
      </w:ins>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240" w:line="275.9999942779541" w:lineRule="auto"/>
        <w:rPr>
          <w:ins w:author="ACADIMICS" w:id="3" w:date="2025-10-02T14:27:47Z"/>
          <w:rFonts w:ascii="Roboto Mono" w:cs="Roboto Mono" w:eastAsia="Roboto Mono" w:hAnsi="Roboto Mono"/>
          <w:color w:val="c5c8c6"/>
          <w:sz w:val="20"/>
          <w:szCs w:val="20"/>
          <w:rPrChange w:author="ACADIMICS" w:id="4" w:date="2025-10-02T14:27:47Z">
            <w:rPr>
              <w:rFonts w:ascii="Google Sans Text" w:cs="Google Sans Text" w:eastAsia="Google Sans Text" w:hAnsi="Google Sans Text"/>
            </w:rPr>
          </w:rPrChange>
        </w:rPr>
      </w:pPr>
      <w:ins w:author="ACADIMICS" w:id="3" w:date="2025-10-02T14:27:47Z">
        <w:r w:rsidDel="00000000" w:rsidR="00000000" w:rsidRPr="00000000">
          <w:rPr>
            <w:rFonts w:ascii="Roboto Mono" w:cs="Roboto Mono" w:eastAsia="Roboto Mono" w:hAnsi="Roboto Mono"/>
            <w:color w:val="c5c8c6"/>
            <w:sz w:val="20"/>
            <w:szCs w:val="20"/>
            <w:rtl w:val="0"/>
            <w:rPrChange w:author="ACADIMICS" w:id="4" w:date="2025-10-02T14:27:47Z">
              <w:rPr>
                <w:rFonts w:ascii="Google Sans Text" w:cs="Google Sans Text" w:eastAsia="Google Sans Text" w:hAnsi="Google Sans Text"/>
              </w:rPr>
            </w:rPrChange>
          </w:rPr>
          <w:t xml:space="preserve">results = df.ai.fix_grammar(input_col=</w:t>
        </w:r>
        <w:r w:rsidDel="00000000" w:rsidR="00000000" w:rsidRPr="00000000">
          <w:rPr>
            <w:rFonts w:ascii="Roboto Mono" w:cs="Roboto Mono" w:eastAsia="Roboto Mono" w:hAnsi="Roboto Mono"/>
            <w:color w:val="b5bd68"/>
            <w:sz w:val="20"/>
            <w:szCs w:val="20"/>
            <w:rtl w:val="0"/>
            <w:rPrChange w:author="ACADIMICS" w:id="4" w:date="2025-10-02T14:27:47Z">
              <w:rPr>
                <w:rFonts w:ascii="Google Sans Text" w:cs="Google Sans Text" w:eastAsia="Google Sans Text" w:hAnsi="Google Sans Text"/>
              </w:rPr>
            </w:rPrChange>
          </w:rPr>
          <w:t xml:space="preserve">"text"</w:t>
        </w:r>
        <w:r w:rsidDel="00000000" w:rsidR="00000000" w:rsidRPr="00000000">
          <w:rPr>
            <w:rFonts w:ascii="Roboto Mono" w:cs="Roboto Mono" w:eastAsia="Roboto Mono" w:hAnsi="Roboto Mono"/>
            <w:color w:val="c5c8c6"/>
            <w:sz w:val="20"/>
            <w:szCs w:val="20"/>
            <w:rtl w:val="0"/>
            <w:rPrChange w:author="ACADIMICS" w:id="4" w:date="2025-10-02T14:27:47Z">
              <w:rPr>
                <w:rFonts w:ascii="Google Sans Text" w:cs="Google Sans Text" w:eastAsia="Google Sans Text" w:hAnsi="Google Sans Text"/>
              </w:rPr>
            </w:rPrChange>
          </w:rPr>
          <w:t xml:space="preserve">, output_col=</w:t>
        </w:r>
        <w:r w:rsidDel="00000000" w:rsidR="00000000" w:rsidRPr="00000000">
          <w:rPr>
            <w:rFonts w:ascii="Roboto Mono" w:cs="Roboto Mono" w:eastAsia="Roboto Mono" w:hAnsi="Roboto Mono"/>
            <w:color w:val="b5bd68"/>
            <w:sz w:val="20"/>
            <w:szCs w:val="20"/>
            <w:rtl w:val="0"/>
            <w:rPrChange w:author="ACADIMICS" w:id="4" w:date="2025-10-02T14:27:47Z">
              <w:rPr>
                <w:rFonts w:ascii="Google Sans Text" w:cs="Google Sans Text" w:eastAsia="Google Sans Text" w:hAnsi="Google Sans Text"/>
              </w:rPr>
            </w:rPrChange>
          </w:rPr>
          <w:t xml:space="preserve">"corrections"</w:t>
        </w:r>
        <w:r w:rsidDel="00000000" w:rsidR="00000000" w:rsidRPr="00000000">
          <w:rPr>
            <w:rFonts w:ascii="Roboto Mono" w:cs="Roboto Mono" w:eastAsia="Roboto Mono" w:hAnsi="Roboto Mono"/>
            <w:color w:val="c5c8c6"/>
            <w:sz w:val="20"/>
            <w:szCs w:val="20"/>
            <w:rtl w:val="0"/>
            <w:rPrChange w:author="ACADIMICS" w:id="4" w:date="2025-10-02T14:27:47Z">
              <w:rPr>
                <w:rFonts w:ascii="Google Sans Text" w:cs="Google Sans Text" w:eastAsia="Google Sans Text" w:hAnsi="Google Sans Text"/>
              </w:rPr>
            </w:rPrChange>
          </w:rPr>
          <w:t xml:space="preserve">)</w:t>
        </w:r>
      </w:ins>
    </w:p>
    <w:p w:rsidR="00000000" w:rsidDel="00000000" w:rsidP="00000000" w:rsidRDefault="00000000" w:rsidRPr="00000000" w14:paraId="00000068">
      <w:pPr>
        <w:spacing w:after="240" w:line="342.8568" w:lineRule="auto"/>
        <w:rPr>
          <w:ins w:author="ACADIMICS" w:id="3" w:date="2025-10-02T14:27:47Z"/>
          <w:rFonts w:ascii="Google Sans Text" w:cs="Google Sans Text" w:eastAsia="Google Sans Text" w:hAnsi="Google Sans Text"/>
          <w:color w:val="c5c8c6"/>
          <w:sz w:val="20"/>
          <w:szCs w:val="20"/>
          <w:rPrChange w:author="ACADIMICS" w:id="4" w:date="2025-10-02T14:27:47Z">
            <w:rPr>
              <w:rFonts w:ascii="Google Sans Text" w:cs="Google Sans Text" w:eastAsia="Google Sans Text" w:hAnsi="Google Sans Text"/>
            </w:rPr>
          </w:rPrChange>
        </w:rPr>
      </w:pPr>
      <w:ins w:author="ACADIMICS" w:id="3" w:date="2025-10-02T14:27:47Z">
        <w:r w:rsidDel="00000000" w:rsidR="00000000" w:rsidRPr="00000000">
          <w:rPr>
            <w:rtl w:val="0"/>
          </w:rPr>
        </w:r>
      </w:ins>
    </w:p>
    <w:p w:rsidR="00000000" w:rsidDel="00000000" w:rsidP="00000000" w:rsidRDefault="00000000" w:rsidRPr="00000000" w14:paraId="00000069">
      <w:pPr>
        <w:spacing w:after="240" w:before="240" w:line="275.9999942779541" w:lineRule="auto"/>
        <w:rPr>
          <w:ins w:author="ACADIMICS" w:id="3" w:date="2025-10-02T14:27:47Z"/>
          <w:rFonts w:ascii="Google Sans Text" w:cs="Google Sans Text" w:eastAsia="Google Sans Text" w:hAnsi="Google Sans Text"/>
          <w:color w:val="1155cc"/>
          <w:sz w:val="20"/>
          <w:szCs w:val="20"/>
          <w:u w:val="single"/>
          <w:rPrChange w:author="ACADIMICS" w:id="4" w:date="2025-10-02T14:27:47Z">
            <w:rPr>
              <w:rFonts w:ascii="Google Sans Text" w:cs="Google Sans Text" w:eastAsia="Google Sans Text" w:hAnsi="Google Sans Text"/>
            </w:rPr>
          </w:rPrChange>
        </w:rPr>
      </w:pPr>
      <w:ins w:author="ACADIMICS" w:id="3" w:date="2025-10-02T14:27:47Z">
        <w:r w:rsidDel="00000000" w:rsidR="00000000" w:rsidRPr="00000000">
          <w:rPr>
            <w:rFonts w:ascii="Google Sans Text" w:cs="Google Sans Text" w:eastAsia="Google Sans Text" w:hAnsi="Google Sans Text"/>
            <w:sz w:val="20"/>
            <w:szCs w:val="20"/>
            <w:rtl w:val="0"/>
            <w:rPrChange w:author="ACADIMICS" w:id="4" w:date="2025-10-02T14:27:47Z">
              <w:rPr>
                <w:rFonts w:ascii="Google Sans Text" w:cs="Google Sans Text" w:eastAsia="Google Sans Text" w:hAnsi="Google Sans Text"/>
              </w:rPr>
            </w:rPrChange>
          </w:rPr>
          <w:t xml:space="preserve">This returns a new DataFrame with corrected grammar text for each row.</w:t>
        </w:r>
        <w:r w:rsidDel="00000000" w:rsidR="00000000" w:rsidRPr="00000000">
          <w:fldChar w:fldCharType="begin"/>
        </w:r>
        <w:r w:rsidDel="00000000" w:rsidR="00000000" w:rsidRPr="00000000">
          <w:instrText xml:space="preserve">HYPERLINK "https://learn.microsoft.com/en-us/fabric/data-science/ai-functions/fix-grammar"</w:instrText>
        </w:r>
        <w:r w:rsidDel="00000000" w:rsidR="00000000" w:rsidRPr="00000000">
          <w:fldChar w:fldCharType="separate"/>
        </w:r>
        <w:r w:rsidDel="00000000" w:rsidR="00000000" w:rsidRPr="00000000">
          <w:rPr>
            <w:rFonts w:ascii="Google Sans Text" w:cs="Google Sans Text" w:eastAsia="Google Sans Text" w:hAnsi="Google Sans Text"/>
            <w:color w:val="1155cc"/>
            <w:sz w:val="20"/>
            <w:szCs w:val="20"/>
            <w:u w:val="single"/>
            <w:rtl w:val="0"/>
          </w:rPr>
          <w:t xml:space="preserve">learn.microsoft</w:t>
        </w:r>
        <w:r w:rsidDel="00000000" w:rsidR="00000000" w:rsidRPr="00000000">
          <w:fldChar w:fldCharType="end"/>
        </w:r>
        <w:r w:rsidDel="00000000" w:rsidR="00000000" w:rsidRPr="00000000">
          <w:rPr>
            <w:rtl w:val="0"/>
          </w:rPr>
        </w:r>
      </w:ins>
    </w:p>
    <w:p w:rsidR="00000000" w:rsidDel="00000000" w:rsidP="00000000" w:rsidRDefault="00000000" w:rsidRPr="00000000" w14:paraId="0000006A">
      <w:pPr>
        <w:pStyle w:val="Heading2"/>
        <w:spacing w:after="80" w:before="360" w:line="275.9999942779541" w:lineRule="auto"/>
        <w:rPr>
          <w:ins w:author="ACADIMICS" w:id="3" w:date="2025-10-02T14:27:47Z"/>
          <w:rFonts w:ascii="Google Sans Text" w:cs="Google Sans Text" w:eastAsia="Google Sans Text" w:hAnsi="Google Sans Text"/>
          <w:sz w:val="20"/>
          <w:szCs w:val="20"/>
          <w:rPrChange w:author="ACADIMICS" w:id="4" w:date="2025-10-02T14:27:47Z">
            <w:rPr>
              <w:rFonts w:ascii="Google Sans Text" w:cs="Google Sans Text" w:eastAsia="Google Sans Text" w:hAnsi="Google Sans Text"/>
            </w:rPr>
          </w:rPrChange>
        </w:rPr>
      </w:pPr>
      <w:ins w:author="ACADIMICS" w:id="3" w:date="2025-10-02T14:27:47Z">
        <w:bookmarkStart w:colFirst="0" w:colLast="0" w:name="_cyva20oeflsn" w:id="9"/>
        <w:bookmarkEnd w:id="9"/>
        <w:r w:rsidDel="00000000" w:rsidR="00000000" w:rsidRPr="00000000">
          <w:rPr>
            <w:rFonts w:ascii="Google Sans Text" w:cs="Google Sans Text" w:eastAsia="Google Sans Text" w:hAnsi="Google Sans Text"/>
            <w:sz w:val="20"/>
            <w:szCs w:val="20"/>
            <w:rtl w:val="0"/>
            <w:rPrChange w:author="ACADIMICS" w:id="4" w:date="2025-10-02T14:27:47Z">
              <w:rPr>
                <w:rFonts w:ascii="Google Sans Text" w:cs="Google Sans Text" w:eastAsia="Google Sans Text" w:hAnsi="Google Sans Text"/>
              </w:rPr>
            </w:rPrChange>
          </w:rPr>
          <w:t xml:space="preserve">Key Features</w:t>
        </w:r>
      </w:ins>
    </w:p>
    <w:p w:rsidR="00000000" w:rsidDel="00000000" w:rsidP="00000000" w:rsidRDefault="00000000" w:rsidRPr="00000000" w14:paraId="0000006B">
      <w:pPr>
        <w:numPr>
          <w:ilvl w:val="0"/>
          <w:numId w:val="7"/>
        </w:numPr>
        <w:spacing w:after="0" w:afterAutospacing="0" w:before="240" w:line="275.9999942779541" w:lineRule="auto"/>
        <w:ind w:left="720" w:hanging="360"/>
        <w:rPr>
          <w:ins w:author="ACADIMICS" w:id="3" w:date="2025-10-02T14:27:47Z"/>
          <w:rFonts w:ascii="Google Sans Text" w:cs="Google Sans Text" w:eastAsia="Google Sans Text" w:hAnsi="Google Sans Text"/>
          <w:sz w:val="20"/>
          <w:szCs w:val="20"/>
        </w:rPr>
      </w:pPr>
      <w:ins w:author="ACADIMICS" w:id="3" w:date="2025-10-02T14:27:47Z">
        <w:r w:rsidDel="00000000" w:rsidR="00000000" w:rsidRPr="00000000">
          <w:rPr>
            <w:rFonts w:ascii="Google Sans Text" w:cs="Google Sans Text" w:eastAsia="Google Sans Text" w:hAnsi="Google Sans Text"/>
            <w:sz w:val="20"/>
            <w:szCs w:val="20"/>
            <w:rtl w:val="0"/>
            <w:rPrChange w:author="ACADIMICS" w:id="4" w:date="2025-10-02T14:27:47Z">
              <w:rPr>
                <w:rFonts w:ascii="Google Sans Text" w:cs="Google Sans Text" w:eastAsia="Google Sans Text" w:hAnsi="Google Sans Text"/>
              </w:rPr>
            </w:rPrChange>
          </w:rPr>
          <w:t xml:space="preserve">No parameters required for pandas; SQL and Spark versions specify input and output columns.</w:t>
        </w:r>
        <w:r w:rsidDel="00000000" w:rsidR="00000000" w:rsidRPr="00000000">
          <w:fldChar w:fldCharType="begin"/>
        </w:r>
        <w:r w:rsidDel="00000000" w:rsidR="00000000" w:rsidRPr="00000000">
          <w:instrText xml:space="preserve">HYPERLINK "https://docs.databricks.com/aws/en/sql/language-manual/functions/ai_fix_grammar"</w:instrText>
        </w:r>
        <w:r w:rsidDel="00000000" w:rsidR="00000000" w:rsidRPr="00000000">
          <w:fldChar w:fldCharType="separate"/>
        </w:r>
        <w:r w:rsidDel="00000000" w:rsidR="00000000" w:rsidRPr="00000000">
          <w:rPr>
            <w:rFonts w:ascii="Google Sans Text" w:cs="Google Sans Text" w:eastAsia="Google Sans Text" w:hAnsi="Google Sans Text"/>
            <w:color w:val="1155cc"/>
            <w:sz w:val="20"/>
            <w:szCs w:val="20"/>
            <w:u w:val="single"/>
            <w:rtl w:val="0"/>
          </w:rPr>
          <w:t xml:space="preserve">databricks+1</w:t>
          <w:br w:type="textWrapping"/>
        </w:r>
        <w:r w:rsidDel="00000000" w:rsidR="00000000" w:rsidRPr="00000000">
          <w:fldChar w:fldCharType="end"/>
        </w:r>
        <w:r w:rsidDel="00000000" w:rsidR="00000000" w:rsidRPr="00000000">
          <w:rPr>
            <w:rtl w:val="0"/>
          </w:rPr>
        </w:r>
      </w:ins>
    </w:p>
    <w:p w:rsidR="00000000" w:rsidDel="00000000" w:rsidP="00000000" w:rsidRDefault="00000000" w:rsidRPr="00000000" w14:paraId="0000006C">
      <w:pPr>
        <w:numPr>
          <w:ilvl w:val="0"/>
          <w:numId w:val="7"/>
        </w:numPr>
        <w:spacing w:after="0" w:afterAutospacing="0" w:before="0" w:beforeAutospacing="0" w:line="275.9999942779541" w:lineRule="auto"/>
        <w:ind w:left="720" w:hanging="360"/>
        <w:rPr>
          <w:ins w:author="ACADIMICS" w:id="3" w:date="2025-10-02T14:27:47Z"/>
          <w:rFonts w:ascii="Google Sans Text" w:cs="Google Sans Text" w:eastAsia="Google Sans Text" w:hAnsi="Google Sans Text"/>
          <w:sz w:val="20"/>
          <w:szCs w:val="20"/>
        </w:rPr>
      </w:pPr>
      <w:ins w:author="ACADIMICS" w:id="3" w:date="2025-10-02T14:27:47Z">
        <w:r w:rsidDel="00000000" w:rsidR="00000000" w:rsidRPr="00000000">
          <w:rPr>
            <w:rFonts w:ascii="Google Sans Text" w:cs="Google Sans Text" w:eastAsia="Google Sans Text" w:hAnsi="Google Sans Text"/>
            <w:sz w:val="20"/>
            <w:szCs w:val="20"/>
            <w:rtl w:val="0"/>
            <w:rPrChange w:author="ACADIMICS" w:id="4" w:date="2025-10-02T14:27:47Z">
              <w:rPr>
                <w:rFonts w:ascii="Google Sans Text" w:cs="Google Sans Text" w:eastAsia="Google Sans Text" w:hAnsi="Google Sans Text"/>
              </w:rPr>
            </w:rPrChange>
          </w:rPr>
          <w:t xml:space="preserve">Only available in preview on select Databricks/Fabric runtime versions and regions.</w:t>
        </w:r>
        <w:r w:rsidDel="00000000" w:rsidR="00000000" w:rsidRPr="00000000">
          <w:fldChar w:fldCharType="begin"/>
        </w:r>
        <w:r w:rsidDel="00000000" w:rsidR="00000000" w:rsidRPr="00000000">
          <w:instrText xml:space="preserve">HYPERLINK "https://learn.microsoft.com/en-us/azure/databricks/sql/language-manual/functions/ai_fix_grammar"</w:instrText>
        </w:r>
        <w:r w:rsidDel="00000000" w:rsidR="00000000" w:rsidRPr="00000000">
          <w:fldChar w:fldCharType="separate"/>
        </w:r>
        <w:r w:rsidDel="00000000" w:rsidR="00000000" w:rsidRPr="00000000">
          <w:rPr>
            <w:rFonts w:ascii="Google Sans Text" w:cs="Google Sans Text" w:eastAsia="Google Sans Text" w:hAnsi="Google Sans Text"/>
            <w:color w:val="1155cc"/>
            <w:sz w:val="20"/>
            <w:szCs w:val="20"/>
            <w:u w:val="single"/>
            <w:rtl w:val="0"/>
          </w:rPr>
          <w:t xml:space="preserve">learn.microsoft+1</w:t>
          <w:br w:type="textWrapping"/>
        </w:r>
        <w:r w:rsidDel="00000000" w:rsidR="00000000" w:rsidRPr="00000000">
          <w:fldChar w:fldCharType="end"/>
        </w:r>
        <w:r w:rsidDel="00000000" w:rsidR="00000000" w:rsidRPr="00000000">
          <w:rPr>
            <w:rtl w:val="0"/>
          </w:rPr>
        </w:r>
      </w:ins>
    </w:p>
    <w:p w:rsidR="00000000" w:rsidDel="00000000" w:rsidP="00000000" w:rsidRDefault="00000000" w:rsidRPr="00000000" w14:paraId="0000006D">
      <w:pPr>
        <w:numPr>
          <w:ilvl w:val="0"/>
          <w:numId w:val="7"/>
        </w:numPr>
        <w:spacing w:after="240" w:before="0" w:beforeAutospacing="0" w:line="275.9999942779541" w:lineRule="auto"/>
        <w:ind w:left="720" w:hanging="360"/>
        <w:rPr>
          <w:ins w:author="ACADIMICS" w:id="3" w:date="2025-10-02T14:27:47Z"/>
          <w:rFonts w:ascii="Google Sans Text" w:cs="Google Sans Text" w:eastAsia="Google Sans Text" w:hAnsi="Google Sans Text"/>
          <w:sz w:val="20"/>
          <w:szCs w:val="20"/>
        </w:rPr>
      </w:pPr>
      <w:ins w:author="ACADIMICS" w:id="3" w:date="2025-10-02T14:27:47Z">
        <w:r w:rsidDel="00000000" w:rsidR="00000000" w:rsidRPr="00000000">
          <w:rPr>
            <w:rFonts w:ascii="Google Sans Text" w:cs="Google Sans Text" w:eastAsia="Google Sans Text" w:hAnsi="Google Sans Text"/>
            <w:sz w:val="20"/>
            <w:szCs w:val="20"/>
            <w:rtl w:val="0"/>
            <w:rPrChange w:author="ACADIMICS" w:id="4" w:date="2025-10-02T14:27:47Z">
              <w:rPr>
                <w:rFonts w:ascii="Google Sans Text" w:cs="Google Sans Text" w:eastAsia="Google Sans Text" w:hAnsi="Google Sans Text"/>
              </w:rPr>
            </w:rPrChange>
          </w:rPr>
          <w:t xml:space="preserve">Optimized for English language but can process other languages to a limited extent.</w:t>
        </w:r>
        <w:r w:rsidDel="00000000" w:rsidR="00000000" w:rsidRPr="00000000">
          <w:fldChar w:fldCharType="begin"/>
        </w:r>
        <w:r w:rsidDel="00000000" w:rsidR="00000000" w:rsidRPr="00000000">
          <w:instrText xml:space="preserve">HYPERLINK "https://learn.microsoft.com/en-us/azure/databricks/sql/language-manual/functions/ai_fix_grammar"</w:instrText>
        </w:r>
        <w:r w:rsidDel="00000000" w:rsidR="00000000" w:rsidRPr="00000000">
          <w:fldChar w:fldCharType="separate"/>
        </w:r>
        <w:r w:rsidDel="00000000" w:rsidR="00000000" w:rsidRPr="00000000">
          <w:rPr>
            <w:rFonts w:ascii="Google Sans Text" w:cs="Google Sans Text" w:eastAsia="Google Sans Text" w:hAnsi="Google Sans Text"/>
            <w:color w:val="1155cc"/>
            <w:sz w:val="20"/>
            <w:szCs w:val="20"/>
            <w:u w:val="single"/>
            <w:rtl w:val="0"/>
          </w:rPr>
          <w:t xml:space="preserve">learn.microsoft+1</w:t>
          <w:br w:type="textWrapping"/>
        </w:r>
        <w:r w:rsidDel="00000000" w:rsidR="00000000" w:rsidRPr="00000000">
          <w:fldChar w:fldCharType="end"/>
        </w:r>
        <w:r w:rsidDel="00000000" w:rsidR="00000000" w:rsidRPr="00000000">
          <w:rPr>
            <w:rtl w:val="0"/>
          </w:rPr>
        </w:r>
      </w:ins>
    </w:p>
    <w:p w:rsidR="00000000" w:rsidDel="00000000" w:rsidP="00000000" w:rsidRDefault="00000000" w:rsidRPr="00000000" w14:paraId="0000006E">
      <w:pPr>
        <w:pStyle w:val="Heading2"/>
        <w:spacing w:after="80" w:before="360" w:line="275.9999942779541" w:lineRule="auto"/>
        <w:rPr>
          <w:ins w:author="ACADIMICS" w:id="3" w:date="2025-10-02T14:27:47Z"/>
          <w:rFonts w:ascii="Google Sans Text" w:cs="Google Sans Text" w:eastAsia="Google Sans Text" w:hAnsi="Google Sans Text"/>
          <w:sz w:val="20"/>
          <w:szCs w:val="20"/>
          <w:rPrChange w:author="ACADIMICS" w:id="4" w:date="2025-10-02T14:27:47Z">
            <w:rPr>
              <w:rFonts w:ascii="Google Sans Text" w:cs="Google Sans Text" w:eastAsia="Google Sans Text" w:hAnsi="Google Sans Text"/>
            </w:rPr>
          </w:rPrChange>
        </w:rPr>
      </w:pPr>
      <w:ins w:author="ACADIMICS" w:id="3" w:date="2025-10-02T14:27:47Z">
        <w:bookmarkStart w:colFirst="0" w:colLast="0" w:name="_iqck2thm99qx" w:id="10"/>
        <w:bookmarkEnd w:id="10"/>
        <w:r w:rsidDel="00000000" w:rsidR="00000000" w:rsidRPr="00000000">
          <w:rPr>
            <w:rFonts w:ascii="Google Sans Text" w:cs="Google Sans Text" w:eastAsia="Google Sans Text" w:hAnsi="Google Sans Text"/>
            <w:sz w:val="20"/>
            <w:szCs w:val="20"/>
            <w:rtl w:val="0"/>
            <w:rPrChange w:author="ACADIMICS" w:id="4" w:date="2025-10-02T14:27:47Z">
              <w:rPr>
                <w:rFonts w:ascii="Google Sans Text" w:cs="Google Sans Text" w:eastAsia="Google Sans Text" w:hAnsi="Google Sans Text"/>
              </w:rPr>
            </w:rPrChange>
          </w:rPr>
          <w:t xml:space="preserve">Example Corrections</w:t>
        </w:r>
      </w:ins>
    </w:p>
    <w:tbl>
      <w:tblPr>
        <w:tblStyle w:val="Table3"/>
        <w:tblW w:w="682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425"/>
        <w:gridCol w:w="3395"/>
        <w:tblGridChange w:id="0">
          <w:tblGrid>
            <w:gridCol w:w="3425"/>
            <w:gridCol w:w="3395"/>
          </w:tblGrid>
        </w:tblGridChange>
      </w:tblGrid>
      <w:tr>
        <w:trPr>
          <w:cantSplit w:val="0"/>
          <w:trHeight w:val="500" w:hRule="atLeast"/>
          <w:tblHeader w:val="0"/>
          <w:ins w:author="ACADIMICS" w:id="3" w:date="2025-10-02T14:27:47Z"/>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6F">
            <w:pPr>
              <w:spacing w:after="240" w:line="275.9999942779541" w:lineRule="auto"/>
              <w:jc w:val="center"/>
              <w:rPr>
                <w:ins w:author="ACADIMICS" w:id="3" w:date="2025-10-02T14:27:47Z"/>
                <w:rFonts w:ascii="Google Sans Text" w:cs="Google Sans Text" w:eastAsia="Google Sans Text" w:hAnsi="Google Sans Text"/>
                <w:sz w:val="20"/>
                <w:szCs w:val="20"/>
                <w:rPrChange w:author="ACADIMICS" w:id="4" w:date="2025-10-02T14:27:47Z">
                  <w:rPr>
                    <w:rFonts w:ascii="Google Sans Text" w:cs="Google Sans Text" w:eastAsia="Google Sans Text" w:hAnsi="Google Sans Text"/>
                  </w:rPr>
                </w:rPrChange>
              </w:rPr>
            </w:pPr>
            <w:ins w:author="ACADIMICS" w:id="3" w:date="2025-10-02T14:27:47Z">
              <w:r w:rsidDel="00000000" w:rsidR="00000000" w:rsidRPr="00000000">
                <w:rPr>
                  <w:rFonts w:ascii="Google Sans Text" w:cs="Google Sans Text" w:eastAsia="Google Sans Text" w:hAnsi="Google Sans Text"/>
                  <w:b w:val="1"/>
                  <w:sz w:val="20"/>
                  <w:szCs w:val="20"/>
                  <w:rtl w:val="0"/>
                  <w:rPrChange w:author="ACADIMICS" w:id="4" w:date="2025-10-02T14:27:47Z">
                    <w:rPr>
                      <w:rFonts w:ascii="Google Sans Text" w:cs="Google Sans Text" w:eastAsia="Google Sans Text" w:hAnsi="Google Sans Text"/>
                    </w:rPr>
                  </w:rPrChange>
                </w:rPr>
                <w:t xml:space="preserve">Input</w:t>
              </w:r>
              <w:r w:rsidDel="00000000" w:rsidR="00000000" w:rsidRPr="00000000">
                <w:rPr>
                  <w:rtl w:val="0"/>
                </w:rPr>
              </w:r>
            </w:ins>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70">
            <w:pPr>
              <w:spacing w:after="240" w:line="275.9999942779541" w:lineRule="auto"/>
              <w:jc w:val="center"/>
              <w:rPr>
                <w:ins w:author="ACADIMICS" w:id="3" w:date="2025-10-02T14:27:47Z"/>
                <w:rFonts w:ascii="Google Sans Text" w:cs="Google Sans Text" w:eastAsia="Google Sans Text" w:hAnsi="Google Sans Text"/>
                <w:sz w:val="20"/>
                <w:szCs w:val="20"/>
                <w:rPrChange w:author="ACADIMICS" w:id="4" w:date="2025-10-02T14:27:47Z">
                  <w:rPr>
                    <w:rFonts w:ascii="Google Sans Text" w:cs="Google Sans Text" w:eastAsia="Google Sans Text" w:hAnsi="Google Sans Text"/>
                  </w:rPr>
                </w:rPrChange>
              </w:rPr>
            </w:pPr>
            <w:ins w:author="ACADIMICS" w:id="3" w:date="2025-10-02T14:27:47Z">
              <w:r w:rsidDel="00000000" w:rsidR="00000000" w:rsidRPr="00000000">
                <w:rPr>
                  <w:rFonts w:ascii="Google Sans Text" w:cs="Google Sans Text" w:eastAsia="Google Sans Text" w:hAnsi="Google Sans Text"/>
                  <w:b w:val="1"/>
                  <w:sz w:val="20"/>
                  <w:szCs w:val="20"/>
                  <w:rtl w:val="0"/>
                  <w:rPrChange w:author="ACADIMICS" w:id="4" w:date="2025-10-02T14:27:47Z">
                    <w:rPr>
                      <w:rFonts w:ascii="Google Sans Text" w:cs="Google Sans Text" w:eastAsia="Google Sans Text" w:hAnsi="Google Sans Text"/>
                    </w:rPr>
                  </w:rPrChange>
                </w:rPr>
                <w:t xml:space="preserve">Output</w:t>
              </w:r>
              <w:r w:rsidDel="00000000" w:rsidR="00000000" w:rsidRPr="00000000">
                <w:rPr>
                  <w:rtl w:val="0"/>
                </w:rPr>
              </w:r>
            </w:ins>
          </w:p>
        </w:tc>
      </w:tr>
      <w:tr>
        <w:trPr>
          <w:cantSplit w:val="0"/>
          <w:trHeight w:val="500" w:hRule="atLeast"/>
          <w:tblHeader w:val="0"/>
          <w:ins w:author="ACADIMICS" w:id="3" w:date="2025-10-02T14:27:47Z"/>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71">
            <w:pPr>
              <w:spacing w:after="240" w:line="275.9999942779541" w:lineRule="auto"/>
              <w:rPr>
                <w:ins w:author="ACADIMICS" w:id="3" w:date="2025-10-02T14:27:47Z"/>
                <w:rFonts w:ascii="Google Sans Text" w:cs="Google Sans Text" w:eastAsia="Google Sans Text" w:hAnsi="Google Sans Text"/>
                <w:sz w:val="20"/>
                <w:szCs w:val="20"/>
                <w:rPrChange w:author="ACADIMICS" w:id="4" w:date="2025-10-02T14:27:47Z">
                  <w:rPr>
                    <w:rFonts w:ascii="Google Sans Text" w:cs="Google Sans Text" w:eastAsia="Google Sans Text" w:hAnsi="Google Sans Text"/>
                  </w:rPr>
                </w:rPrChange>
              </w:rPr>
            </w:pPr>
            <w:ins w:author="ACADIMICS" w:id="3" w:date="2025-10-02T14:27:47Z">
              <w:r w:rsidDel="00000000" w:rsidR="00000000" w:rsidRPr="00000000">
                <w:rPr>
                  <w:rFonts w:ascii="Google Sans Text" w:cs="Google Sans Text" w:eastAsia="Google Sans Text" w:hAnsi="Google Sans Text"/>
                  <w:sz w:val="20"/>
                  <w:szCs w:val="20"/>
                  <w:rtl w:val="0"/>
                  <w:rPrChange w:author="ACADIMICS" w:id="4" w:date="2025-10-02T14:27:47Z">
                    <w:rPr>
                      <w:rFonts w:ascii="Google Sans Text" w:cs="Google Sans Text" w:eastAsia="Google Sans Text" w:hAnsi="Google Sans Text"/>
                    </w:rPr>
                  </w:rPrChange>
                </w:rPr>
                <w:t xml:space="preserve">This sentence have some mistake</w:t>
              </w:r>
            </w:ins>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72">
            <w:pPr>
              <w:spacing w:after="240" w:line="275.9999942779541" w:lineRule="auto"/>
              <w:rPr>
                <w:ins w:author="ACADIMICS" w:id="3" w:date="2025-10-02T14:27:47Z"/>
                <w:rFonts w:ascii="Google Sans Text" w:cs="Google Sans Text" w:eastAsia="Google Sans Text" w:hAnsi="Google Sans Text"/>
                <w:sz w:val="20"/>
                <w:szCs w:val="20"/>
                <w:rPrChange w:author="ACADIMICS" w:id="4" w:date="2025-10-02T14:27:47Z">
                  <w:rPr>
                    <w:rFonts w:ascii="Google Sans Text" w:cs="Google Sans Text" w:eastAsia="Google Sans Text" w:hAnsi="Google Sans Text"/>
                  </w:rPr>
                </w:rPrChange>
              </w:rPr>
            </w:pPr>
            <w:ins w:author="ACADIMICS" w:id="3" w:date="2025-10-02T14:27:47Z">
              <w:r w:rsidDel="00000000" w:rsidR="00000000" w:rsidRPr="00000000">
                <w:rPr>
                  <w:rFonts w:ascii="Google Sans Text" w:cs="Google Sans Text" w:eastAsia="Google Sans Text" w:hAnsi="Google Sans Text"/>
                  <w:sz w:val="20"/>
                  <w:szCs w:val="20"/>
                  <w:rtl w:val="0"/>
                  <w:rPrChange w:author="ACADIMICS" w:id="4" w:date="2025-10-02T14:27:47Z">
                    <w:rPr>
                      <w:rFonts w:ascii="Google Sans Text" w:cs="Google Sans Text" w:eastAsia="Google Sans Text" w:hAnsi="Google Sans Text"/>
                    </w:rPr>
                  </w:rPrChange>
                </w:rPr>
                <w:t xml:space="preserve">This sentence has some mistakes</w:t>
              </w:r>
            </w:ins>
          </w:p>
        </w:tc>
      </w:tr>
      <w:tr>
        <w:trPr>
          <w:cantSplit w:val="0"/>
          <w:trHeight w:val="500" w:hRule="atLeast"/>
          <w:tblHeader w:val="0"/>
          <w:ins w:author="ACADIMICS" w:id="3" w:date="2025-10-02T14:27:47Z"/>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73">
            <w:pPr>
              <w:spacing w:after="240" w:line="275.9999942779541" w:lineRule="auto"/>
              <w:rPr>
                <w:ins w:author="ACADIMICS" w:id="3" w:date="2025-10-02T14:27:47Z"/>
                <w:rFonts w:ascii="Google Sans Text" w:cs="Google Sans Text" w:eastAsia="Google Sans Text" w:hAnsi="Google Sans Text"/>
                <w:sz w:val="20"/>
                <w:szCs w:val="20"/>
                <w:rPrChange w:author="ACADIMICS" w:id="4" w:date="2025-10-02T14:27:47Z">
                  <w:rPr>
                    <w:rFonts w:ascii="Google Sans Text" w:cs="Google Sans Text" w:eastAsia="Google Sans Text" w:hAnsi="Google Sans Text"/>
                  </w:rPr>
                </w:rPrChange>
              </w:rPr>
            </w:pPr>
            <w:ins w:author="ACADIMICS" w:id="3" w:date="2025-10-02T14:27:47Z">
              <w:r w:rsidDel="00000000" w:rsidR="00000000" w:rsidRPr="00000000">
                <w:rPr>
                  <w:rFonts w:ascii="Google Sans Text" w:cs="Google Sans Text" w:eastAsia="Google Sans Text" w:hAnsi="Google Sans Text"/>
                  <w:sz w:val="20"/>
                  <w:szCs w:val="20"/>
                  <w:rtl w:val="0"/>
                  <w:rPrChange w:author="ACADIMICS" w:id="4" w:date="2025-10-02T14:27:47Z">
                    <w:rPr>
                      <w:rFonts w:ascii="Google Sans Text" w:cs="Google Sans Text" w:eastAsia="Google Sans Text" w:hAnsi="Google Sans Text"/>
                    </w:rPr>
                  </w:rPrChange>
                </w:rPr>
                <w:t xml:space="preserve">She dont know what to did.</w:t>
              </w:r>
            </w:ins>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74">
            <w:pPr>
              <w:spacing w:after="240" w:line="275.9999942779541" w:lineRule="auto"/>
              <w:rPr>
                <w:ins w:author="ACADIMICS" w:id="3" w:date="2025-10-02T14:27:47Z"/>
                <w:rFonts w:ascii="Google Sans Text" w:cs="Google Sans Text" w:eastAsia="Google Sans Text" w:hAnsi="Google Sans Text"/>
                <w:sz w:val="20"/>
                <w:szCs w:val="20"/>
                <w:rPrChange w:author="ACADIMICS" w:id="4" w:date="2025-10-02T14:27:47Z">
                  <w:rPr>
                    <w:rFonts w:ascii="Google Sans Text" w:cs="Google Sans Text" w:eastAsia="Google Sans Text" w:hAnsi="Google Sans Text"/>
                  </w:rPr>
                </w:rPrChange>
              </w:rPr>
            </w:pPr>
            <w:ins w:author="ACADIMICS" w:id="3" w:date="2025-10-02T14:27:47Z">
              <w:r w:rsidDel="00000000" w:rsidR="00000000" w:rsidRPr="00000000">
                <w:rPr>
                  <w:rFonts w:ascii="Google Sans Text" w:cs="Google Sans Text" w:eastAsia="Google Sans Text" w:hAnsi="Google Sans Text"/>
                  <w:sz w:val="20"/>
                  <w:szCs w:val="20"/>
                  <w:rtl w:val="0"/>
                  <w:rPrChange w:author="ACADIMICS" w:id="4" w:date="2025-10-02T14:27:47Z">
                    <w:rPr>
                      <w:rFonts w:ascii="Google Sans Text" w:cs="Google Sans Text" w:eastAsia="Google Sans Text" w:hAnsi="Google Sans Text"/>
                    </w:rPr>
                  </w:rPrChange>
                </w:rPr>
                <w:t xml:space="preserve">She doesn't know what to do.</w:t>
              </w:r>
            </w:ins>
          </w:p>
        </w:tc>
      </w:tr>
      <w:tr>
        <w:trPr>
          <w:cantSplit w:val="0"/>
          <w:trHeight w:val="500" w:hRule="atLeast"/>
          <w:tblHeader w:val="0"/>
          <w:ins w:author="ACADIMICS" w:id="3" w:date="2025-10-02T14:27:47Z"/>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75">
            <w:pPr>
              <w:spacing w:after="240" w:line="275.9999942779541" w:lineRule="auto"/>
              <w:rPr>
                <w:ins w:author="ACADIMICS" w:id="3" w:date="2025-10-02T14:27:47Z"/>
                <w:rFonts w:ascii="Google Sans Text" w:cs="Google Sans Text" w:eastAsia="Google Sans Text" w:hAnsi="Google Sans Text"/>
                <w:sz w:val="20"/>
                <w:szCs w:val="20"/>
                <w:rPrChange w:author="ACADIMICS" w:id="4" w:date="2025-10-02T14:27:47Z">
                  <w:rPr>
                    <w:rFonts w:ascii="Google Sans Text" w:cs="Google Sans Text" w:eastAsia="Google Sans Text" w:hAnsi="Google Sans Text"/>
                  </w:rPr>
                </w:rPrChange>
              </w:rPr>
            </w:pPr>
            <w:ins w:author="ACADIMICS" w:id="3" w:date="2025-10-02T14:27:47Z">
              <w:r w:rsidDel="00000000" w:rsidR="00000000" w:rsidRPr="00000000">
                <w:rPr>
                  <w:rFonts w:ascii="Google Sans Text" w:cs="Google Sans Text" w:eastAsia="Google Sans Text" w:hAnsi="Google Sans Text"/>
                  <w:sz w:val="20"/>
                  <w:szCs w:val="20"/>
                  <w:rtl w:val="0"/>
                  <w:rPrChange w:author="ACADIMICS" w:id="4" w:date="2025-10-02T14:27:47Z">
                    <w:rPr>
                      <w:rFonts w:ascii="Google Sans Text" w:cs="Google Sans Text" w:eastAsia="Google Sans Text" w:hAnsi="Google Sans Text"/>
                    </w:rPr>
                  </w:rPrChange>
                </w:rPr>
                <w:t xml:space="preserve">He go to school every days.</w:t>
              </w:r>
            </w:ins>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76">
            <w:pPr>
              <w:spacing w:after="240" w:line="275.9999942779541" w:lineRule="auto"/>
              <w:rPr>
                <w:ins w:author="ACADIMICS" w:id="3" w:date="2025-10-02T14:27:47Z"/>
                <w:rFonts w:ascii="Google Sans Text" w:cs="Google Sans Text" w:eastAsia="Google Sans Text" w:hAnsi="Google Sans Text"/>
                <w:sz w:val="20"/>
                <w:szCs w:val="20"/>
                <w:rPrChange w:author="ACADIMICS" w:id="4" w:date="2025-10-02T14:27:47Z">
                  <w:rPr>
                    <w:rFonts w:ascii="Google Sans Text" w:cs="Google Sans Text" w:eastAsia="Google Sans Text" w:hAnsi="Google Sans Text"/>
                  </w:rPr>
                </w:rPrChange>
              </w:rPr>
            </w:pPr>
            <w:ins w:author="ACADIMICS" w:id="3" w:date="2025-10-02T14:27:47Z">
              <w:r w:rsidDel="00000000" w:rsidR="00000000" w:rsidRPr="00000000">
                <w:rPr>
                  <w:rFonts w:ascii="Google Sans Text" w:cs="Google Sans Text" w:eastAsia="Google Sans Text" w:hAnsi="Google Sans Text"/>
                  <w:sz w:val="20"/>
                  <w:szCs w:val="20"/>
                  <w:rtl w:val="0"/>
                  <w:rPrChange w:author="ACADIMICS" w:id="4" w:date="2025-10-02T14:27:47Z">
                    <w:rPr>
                      <w:rFonts w:ascii="Google Sans Text" w:cs="Google Sans Text" w:eastAsia="Google Sans Text" w:hAnsi="Google Sans Text"/>
                    </w:rPr>
                  </w:rPrChange>
                </w:rPr>
                <w:t xml:space="preserve">He goes to school every day.</w:t>
              </w:r>
            </w:ins>
          </w:p>
        </w:tc>
      </w:tr>
    </w:tbl>
    <w:p w:rsidR="00000000" w:rsidDel="00000000" w:rsidP="00000000" w:rsidRDefault="00000000" w:rsidRPr="00000000" w14:paraId="00000077">
      <w:pPr>
        <w:spacing w:after="240" w:before="240" w:line="275.9999942779541" w:lineRule="auto"/>
        <w:rPr>
          <w:ins w:author="ACADIMICS" w:id="3" w:date="2025-10-02T14:27:47Z"/>
          <w:rFonts w:ascii="Google Sans Text" w:cs="Google Sans Text" w:eastAsia="Google Sans Text" w:hAnsi="Google Sans Text"/>
          <w:color w:val="1155cc"/>
          <w:sz w:val="20"/>
          <w:szCs w:val="20"/>
          <w:u w:val="single"/>
          <w:rPrChange w:author="ACADIMICS" w:id="4" w:date="2025-10-02T14:27:47Z">
            <w:rPr>
              <w:rFonts w:ascii="Google Sans Text" w:cs="Google Sans Text" w:eastAsia="Google Sans Text" w:hAnsi="Google Sans Text"/>
            </w:rPr>
          </w:rPrChange>
        </w:rPr>
      </w:pPr>
      <w:ins w:author="ACADIMICS" w:id="3" w:date="2025-10-02T14:27:47Z">
        <w:r w:rsidDel="00000000" w:rsidR="00000000" w:rsidRPr="00000000">
          <w:rPr>
            <w:rFonts w:ascii="Google Sans Text" w:cs="Google Sans Text" w:eastAsia="Google Sans Text" w:hAnsi="Google Sans Text"/>
            <w:sz w:val="20"/>
            <w:szCs w:val="20"/>
            <w:rtl w:val="0"/>
            <w:rPrChange w:author="ACADIMICS" w:id="4" w:date="2025-10-02T14:27:47Z">
              <w:rPr>
                <w:rFonts w:ascii="Google Sans Text" w:cs="Google Sans Text" w:eastAsia="Google Sans Text" w:hAnsi="Google Sans Text"/>
              </w:rPr>
            </w:rPrChange>
          </w:rPr>
          <w:t xml:space="preserve">The function greatly simplifies text cleaning for downstream analytics, reporting, and NLP tasks.</w:t>
        </w:r>
        <w:r w:rsidDel="00000000" w:rsidR="00000000" w:rsidRPr="00000000">
          <w:fldChar w:fldCharType="begin"/>
        </w:r>
        <w:r w:rsidDel="00000000" w:rsidR="00000000" w:rsidRPr="00000000">
          <w:instrText xml:space="preserve">HYPERLINK "https://docs.matillion.com/data-productivity-cloud/designer/docs/databricks-ai-fix-grammar/"</w:instrText>
        </w:r>
        <w:r w:rsidDel="00000000" w:rsidR="00000000" w:rsidRPr="00000000">
          <w:fldChar w:fldCharType="separate"/>
        </w:r>
        <w:r w:rsidDel="00000000" w:rsidR="00000000" w:rsidRPr="00000000">
          <w:rPr>
            <w:rFonts w:ascii="Google Sans Text" w:cs="Google Sans Text" w:eastAsia="Google Sans Text" w:hAnsi="Google Sans Text"/>
            <w:color w:val="1155cc"/>
            <w:sz w:val="20"/>
            <w:szCs w:val="20"/>
            <w:u w:val="single"/>
            <w:rtl w:val="0"/>
          </w:rPr>
          <w:t xml:space="preserve">matillion+2</w:t>
        </w:r>
        <w:r w:rsidDel="00000000" w:rsidR="00000000" w:rsidRPr="00000000">
          <w:fldChar w:fldCharType="end"/>
        </w:r>
        <w:r w:rsidDel="00000000" w:rsidR="00000000" w:rsidRPr="00000000">
          <w:rPr>
            <w:rtl w:val="0"/>
          </w:rPr>
        </w:r>
      </w:ins>
    </w:p>
    <w:p w:rsidR="00000000" w:rsidDel="00000000" w:rsidP="00000000" w:rsidRDefault="00000000" w:rsidRPr="00000000" w14:paraId="00000078">
      <w:pPr>
        <w:spacing w:after="240" w:before="240" w:line="275.9999942779541" w:lineRule="auto"/>
        <w:rPr>
          <w:ins w:author="ACADIMICS" w:id="3" w:date="2025-10-02T14:27:47Z"/>
          <w:rFonts w:ascii="Google Sans Text" w:cs="Google Sans Text" w:eastAsia="Google Sans Text" w:hAnsi="Google Sans Text"/>
          <w:color w:val="1155cc"/>
          <w:sz w:val="20"/>
          <w:szCs w:val="20"/>
          <w:u w:val="single"/>
          <w:rPrChange w:author="ACADIMICS" w:id="4" w:date="2025-10-02T14:27:47Z">
            <w:rPr>
              <w:rFonts w:ascii="Google Sans Text" w:cs="Google Sans Text" w:eastAsia="Google Sans Text" w:hAnsi="Google Sans Text"/>
            </w:rPr>
          </w:rPrChange>
        </w:rPr>
      </w:pPr>
      <w:ins w:author="ACADIMICS" w:id="3" w:date="2025-10-02T14:27:47Z">
        <w:r w:rsidDel="00000000" w:rsidR="00000000" w:rsidRPr="00000000">
          <w:rPr>
            <w:rFonts w:ascii="Google Sans Text" w:cs="Google Sans Text" w:eastAsia="Google Sans Text" w:hAnsi="Google Sans Text"/>
            <w:sz w:val="20"/>
            <w:szCs w:val="20"/>
            <w:rtl w:val="0"/>
            <w:rPrChange w:author="ACADIMICS" w:id="4" w:date="2025-10-02T14:27:47Z">
              <w:rPr>
                <w:rFonts w:ascii="Google Sans Text" w:cs="Google Sans Text" w:eastAsia="Google Sans Text" w:hAnsi="Google Sans Text"/>
              </w:rPr>
            </w:rPrChange>
          </w:rPr>
          <w:t xml:space="preserve">The </w:t>
        </w:r>
        <w:r w:rsidDel="00000000" w:rsidR="00000000" w:rsidRPr="00000000">
          <w:rPr>
            <w:rFonts w:ascii="Roboto Mono" w:cs="Roboto Mono" w:eastAsia="Roboto Mono" w:hAnsi="Roboto Mono"/>
            <w:color w:val="188038"/>
            <w:sz w:val="20"/>
            <w:szCs w:val="20"/>
            <w:rtl w:val="0"/>
            <w:rPrChange w:author="ACADIMICS" w:id="4" w:date="2025-10-02T14:27:47Z">
              <w:rPr>
                <w:rFonts w:ascii="Google Sans Text" w:cs="Google Sans Text" w:eastAsia="Google Sans Text" w:hAnsi="Google Sans Text"/>
              </w:rPr>
            </w:rPrChange>
          </w:rPr>
          <w:t xml:space="preserve">ai_fix_grammar()</w:t>
        </w:r>
        <w:r w:rsidDel="00000000" w:rsidR="00000000" w:rsidRPr="00000000">
          <w:rPr>
            <w:rFonts w:ascii="Google Sans Text" w:cs="Google Sans Text" w:eastAsia="Google Sans Text" w:hAnsi="Google Sans Text"/>
            <w:sz w:val="20"/>
            <w:szCs w:val="20"/>
            <w:rtl w:val="0"/>
            <w:rPrChange w:author="ACADIMICS" w:id="4" w:date="2025-10-02T14:27:47Z">
              <w:rPr>
                <w:rFonts w:ascii="Google Sans Text" w:cs="Google Sans Text" w:eastAsia="Google Sans Text" w:hAnsi="Google Sans Text"/>
              </w:rPr>
            </w:rPrChange>
          </w:rPr>
          <w:t xml:space="preserve"> function in Databricks (and Microsoft Fabric) uses generative AI models to automatically correct grammar, spelling, and punctuation of input text.</w:t>
        </w:r>
        <w:r w:rsidDel="00000000" w:rsidR="00000000" w:rsidRPr="00000000">
          <w:fldChar w:fldCharType="begin"/>
        </w:r>
        <w:r w:rsidDel="00000000" w:rsidR="00000000" w:rsidRPr="00000000">
          <w:instrText xml:space="preserve">HYPERLINK "https://docs.databricks.com/aws/en/sql/language-manual/functions/ai_fix_grammar"</w:instrText>
        </w:r>
        <w:r w:rsidDel="00000000" w:rsidR="00000000" w:rsidRPr="00000000">
          <w:fldChar w:fldCharType="separate"/>
        </w:r>
        <w:r w:rsidDel="00000000" w:rsidR="00000000" w:rsidRPr="00000000">
          <w:rPr>
            <w:rFonts w:ascii="Google Sans Text" w:cs="Google Sans Text" w:eastAsia="Google Sans Text" w:hAnsi="Google Sans Text"/>
            <w:color w:val="1155cc"/>
            <w:sz w:val="20"/>
            <w:szCs w:val="20"/>
            <w:u w:val="single"/>
            <w:rtl w:val="0"/>
          </w:rPr>
          <w:t xml:space="preserve">databricks+2</w:t>
        </w:r>
        <w:r w:rsidDel="00000000" w:rsidR="00000000" w:rsidRPr="00000000">
          <w:fldChar w:fldCharType="end"/>
        </w:r>
        <w:r w:rsidDel="00000000" w:rsidR="00000000" w:rsidRPr="00000000">
          <w:rPr>
            <w:rtl w:val="0"/>
          </w:rPr>
        </w:r>
      </w:ins>
    </w:p>
    <w:p w:rsidR="00000000" w:rsidDel="00000000" w:rsidP="00000000" w:rsidRDefault="00000000" w:rsidRPr="00000000" w14:paraId="00000079">
      <w:pPr>
        <w:numPr>
          <w:ilvl w:val="0"/>
          <w:numId w:val="2"/>
        </w:numPr>
        <w:spacing w:after="0" w:afterAutospacing="0" w:before="240" w:line="275.9999942779541" w:lineRule="auto"/>
        <w:ind w:left="720" w:hanging="360"/>
        <w:rPr>
          <w:ins w:author="ACADIMICS" w:id="3" w:date="2025-10-02T14:27:47Z"/>
          <w:rFonts w:ascii="Google Sans Text" w:cs="Google Sans Text" w:eastAsia="Google Sans Text" w:hAnsi="Google Sans Text"/>
          <w:sz w:val="20"/>
          <w:szCs w:val="20"/>
        </w:rPr>
      </w:pPr>
      <w:ins w:author="ACADIMICS" w:id="3" w:date="2025-10-02T14:27:47Z">
        <w:r w:rsidDel="00000000" w:rsidR="00000000" w:rsidRPr="00000000">
          <w:rPr>
            <w:rFonts w:ascii="Google Sans Text" w:cs="Google Sans Text" w:eastAsia="Google Sans Text" w:hAnsi="Google Sans Text"/>
            <w:sz w:val="20"/>
            <w:szCs w:val="20"/>
            <w:rtl w:val="0"/>
            <w:rPrChange w:author="ACADIMICS" w:id="4" w:date="2025-10-02T14:27:47Z">
              <w:rPr>
                <w:rFonts w:ascii="Google Sans Text" w:cs="Google Sans Text" w:eastAsia="Google Sans Text" w:hAnsi="Google Sans Text"/>
              </w:rPr>
            </w:rPrChange>
          </w:rPr>
          <w:t xml:space="preserve">For SQL:</w:t>
          <w:br w:type="textWrapping"/>
          <w:t xml:space="preserve"> </w:t>
        </w:r>
        <w:r w:rsidDel="00000000" w:rsidR="00000000" w:rsidRPr="00000000">
          <w:rPr>
            <w:rFonts w:ascii="Roboto Mono" w:cs="Roboto Mono" w:eastAsia="Roboto Mono" w:hAnsi="Roboto Mono"/>
            <w:color w:val="188038"/>
            <w:sz w:val="20"/>
            <w:szCs w:val="20"/>
            <w:rtl w:val="0"/>
            <w:rPrChange w:author="ACADIMICS" w:id="4" w:date="2025-10-02T14:27:47Z">
              <w:rPr>
                <w:rFonts w:ascii="Google Sans Text" w:cs="Google Sans Text" w:eastAsia="Google Sans Text" w:hAnsi="Google Sans Text"/>
              </w:rPr>
            </w:rPrChange>
          </w:rPr>
          <w:t xml:space="preserve">ai_fix_grammar(content)</w:t>
        </w:r>
        <w:r w:rsidDel="00000000" w:rsidR="00000000" w:rsidRPr="00000000">
          <w:rPr>
            <w:rFonts w:ascii="Google Sans Text" w:cs="Google Sans Text" w:eastAsia="Google Sans Text" w:hAnsi="Google Sans Text"/>
            <w:sz w:val="20"/>
            <w:szCs w:val="20"/>
            <w:rtl w:val="0"/>
            <w:rPrChange w:author="ACADIMICS" w:id="4" w:date="2025-10-02T14:27:47Z">
              <w:rPr>
                <w:rFonts w:ascii="Google Sans Text" w:cs="Google Sans Text" w:eastAsia="Google Sans Text" w:hAnsi="Google Sans Text"/>
              </w:rPr>
            </w:rPrChange>
          </w:rPr>
          <w:t xml:space="preserve"> takes a string and returns its AI-corrected version.</w:t>
          <w:br w:type="textWrapping"/>
          <w:t xml:space="preserve"> Example:</w:t>
          <w:br w:type="textWrapping"/>
          <w:t xml:space="preserve"> </w:t>
        </w:r>
        <w:r w:rsidDel="00000000" w:rsidR="00000000" w:rsidRPr="00000000">
          <w:rPr>
            <w:rFonts w:ascii="Roboto Mono" w:cs="Roboto Mono" w:eastAsia="Roboto Mono" w:hAnsi="Roboto Mono"/>
            <w:color w:val="188038"/>
            <w:sz w:val="20"/>
            <w:szCs w:val="20"/>
            <w:rtl w:val="0"/>
            <w:rPrChange w:author="ACADIMICS" w:id="4" w:date="2025-10-02T14:27:47Z">
              <w:rPr>
                <w:rFonts w:ascii="Google Sans Text" w:cs="Google Sans Text" w:eastAsia="Google Sans Text" w:hAnsi="Google Sans Text"/>
              </w:rPr>
            </w:rPrChange>
          </w:rPr>
          <w:t xml:space="preserve">SELECT ai_fix_grammar('She dont know what to did.');</w:t>
          <w:br w:type="textWrapping"/>
        </w:r>
        <w:r w:rsidDel="00000000" w:rsidR="00000000" w:rsidRPr="00000000">
          <w:rPr>
            <w:rFonts w:ascii="Google Sans Text" w:cs="Google Sans Text" w:eastAsia="Google Sans Text" w:hAnsi="Google Sans Text"/>
            <w:sz w:val="20"/>
            <w:szCs w:val="20"/>
            <w:rtl w:val="0"/>
            <w:rPrChange w:author="ACADIMICS" w:id="4" w:date="2025-10-02T14:27:47Z">
              <w:rPr>
                <w:rFonts w:ascii="Google Sans Text" w:cs="Google Sans Text" w:eastAsia="Google Sans Text" w:hAnsi="Google Sans Text"/>
              </w:rPr>
            </w:rPrChange>
          </w:rPr>
          <w:t xml:space="preserve"> </w:t>
        </w:r>
        <w:r w:rsidDel="00000000" w:rsidR="00000000" w:rsidRPr="00000000">
          <w:rPr>
            <w:rFonts w:ascii="Google Sans Text" w:cs="Google Sans Text" w:eastAsia="Google Sans Text" w:hAnsi="Google Sans Text"/>
            <w:i w:val="1"/>
            <w:sz w:val="20"/>
            <w:szCs w:val="20"/>
            <w:rtl w:val="0"/>
            <w:rPrChange w:author="ACADIMICS" w:id="4" w:date="2025-10-02T14:27:47Z">
              <w:rPr>
                <w:rFonts w:ascii="Google Sans Text" w:cs="Google Sans Text" w:eastAsia="Google Sans Text" w:hAnsi="Google Sans Text"/>
              </w:rPr>
            </w:rPrChange>
          </w:rPr>
          <w:t xml:space="preserve">Result: "She doesn't know what to do."</w:t>
          <w:br w:type="textWrapping"/>
        </w:r>
      </w:ins>
    </w:p>
    <w:p w:rsidR="00000000" w:rsidDel="00000000" w:rsidP="00000000" w:rsidRDefault="00000000" w:rsidRPr="00000000" w14:paraId="0000007A">
      <w:pPr>
        <w:numPr>
          <w:ilvl w:val="0"/>
          <w:numId w:val="2"/>
        </w:numPr>
        <w:spacing w:after="0" w:afterAutospacing="0" w:before="0" w:beforeAutospacing="0" w:line="275.9999942779541" w:lineRule="auto"/>
        <w:ind w:left="720" w:hanging="360"/>
        <w:rPr>
          <w:ins w:author="ACADIMICS" w:id="3" w:date="2025-10-02T14:27:47Z"/>
          <w:rFonts w:ascii="Google Sans Text" w:cs="Google Sans Text" w:eastAsia="Google Sans Text" w:hAnsi="Google Sans Text"/>
          <w:sz w:val="20"/>
          <w:szCs w:val="20"/>
        </w:rPr>
      </w:pPr>
      <w:ins w:author="ACADIMICS" w:id="3" w:date="2025-10-02T14:27:47Z">
        <w:r w:rsidDel="00000000" w:rsidR="00000000" w:rsidRPr="00000000">
          <w:rPr>
            <w:rFonts w:ascii="Google Sans Text" w:cs="Google Sans Text" w:eastAsia="Google Sans Text" w:hAnsi="Google Sans Text"/>
            <w:sz w:val="20"/>
            <w:szCs w:val="20"/>
            <w:rtl w:val="0"/>
            <w:rPrChange w:author="ACADIMICS" w:id="4" w:date="2025-10-02T14:27:47Z">
              <w:rPr>
                <w:rFonts w:ascii="Google Sans Text" w:cs="Google Sans Text" w:eastAsia="Google Sans Text" w:hAnsi="Google Sans Text"/>
              </w:rPr>
            </w:rPrChange>
          </w:rPr>
          <w:t xml:space="preserve">For pandas DataFrames:</w:t>
          <w:br w:type="textWrapping"/>
          <w:t xml:space="preserve"> Use </w:t>
        </w:r>
        <w:r w:rsidDel="00000000" w:rsidR="00000000" w:rsidRPr="00000000">
          <w:rPr>
            <w:rFonts w:ascii="Roboto Mono" w:cs="Roboto Mono" w:eastAsia="Roboto Mono" w:hAnsi="Roboto Mono"/>
            <w:color w:val="188038"/>
            <w:sz w:val="20"/>
            <w:szCs w:val="20"/>
            <w:rtl w:val="0"/>
            <w:rPrChange w:author="ACADIMICS" w:id="4" w:date="2025-10-02T14:27:47Z">
              <w:rPr>
                <w:rFonts w:ascii="Google Sans Text" w:cs="Google Sans Text" w:eastAsia="Google Sans Text" w:hAnsi="Google Sans Text"/>
              </w:rPr>
            </w:rPrChange>
          </w:rPr>
          <w:t xml:space="preserve">.ai.fix_grammar()</w:t>
        </w:r>
        <w:r w:rsidDel="00000000" w:rsidR="00000000" w:rsidRPr="00000000">
          <w:rPr>
            <w:rFonts w:ascii="Google Sans Text" w:cs="Google Sans Text" w:eastAsia="Google Sans Text" w:hAnsi="Google Sans Text"/>
            <w:sz w:val="20"/>
            <w:szCs w:val="20"/>
            <w:rtl w:val="0"/>
            <w:rPrChange w:author="ACADIMICS" w:id="4" w:date="2025-10-02T14:27:47Z">
              <w:rPr>
                <w:rFonts w:ascii="Google Sans Text" w:cs="Google Sans Text" w:eastAsia="Google Sans Text" w:hAnsi="Google Sans Text"/>
              </w:rPr>
            </w:rPrChange>
          </w:rPr>
          <w:t xml:space="preserve"> on a text column to apply corrections across all rows.</w:t>
          <w:br w:type="textWrapping"/>
          <w:t xml:space="preserve"> Example:</w:t>
          <w:br w:type="textWrapping"/>
          <w:t xml:space="preserve"> </w:t>
        </w:r>
        <w:r w:rsidDel="00000000" w:rsidR="00000000" w:rsidRPr="00000000">
          <w:rPr>
            <w:rFonts w:ascii="Roboto Mono" w:cs="Roboto Mono" w:eastAsia="Roboto Mono" w:hAnsi="Roboto Mono"/>
            <w:color w:val="188038"/>
            <w:sz w:val="20"/>
            <w:szCs w:val="20"/>
            <w:rtl w:val="0"/>
            <w:rPrChange w:author="ACADIMICS" w:id="4" w:date="2025-10-02T14:27:47Z">
              <w:rPr>
                <w:rFonts w:ascii="Google Sans Text" w:cs="Google Sans Text" w:eastAsia="Google Sans Text" w:hAnsi="Google Sans Text"/>
              </w:rPr>
            </w:rPrChange>
          </w:rPr>
          <w:t xml:space="preserve">df["corrections"] = df["text"].ai.fix_grammar()</w:t>
        </w:r>
        <w:r w:rsidDel="00000000" w:rsidR="00000000" w:rsidRPr="00000000">
          <w:rPr>
            <w:rFonts w:ascii="Google Sans Text" w:cs="Google Sans Text" w:eastAsia="Google Sans Text" w:hAnsi="Google Sans Text"/>
            <w:sz w:val="20"/>
            <w:szCs w:val="20"/>
            <w:rtl w:val="0"/>
            <w:rPrChange w:author="ACADIMICS" w:id="4" w:date="2025-10-02T14:27:47Z">
              <w:rPr>
                <w:rFonts w:ascii="Google Sans Text" w:cs="Google Sans Text" w:eastAsia="Google Sans Text" w:hAnsi="Google Sans Text"/>
              </w:rPr>
            </w:rPrChange>
          </w:rPr>
          <w:t xml:space="preserve">.</w:t>
        </w:r>
        <w:r w:rsidDel="00000000" w:rsidR="00000000" w:rsidRPr="00000000">
          <w:fldChar w:fldCharType="begin"/>
        </w:r>
        <w:r w:rsidDel="00000000" w:rsidR="00000000" w:rsidRPr="00000000">
          <w:instrText xml:space="preserve">HYPERLINK "https://learn.microsoft.com/en-us/fabric/data-science/ai-functions/fix-grammar"</w:instrText>
        </w:r>
        <w:r w:rsidDel="00000000" w:rsidR="00000000" w:rsidRPr="00000000">
          <w:fldChar w:fldCharType="separate"/>
        </w:r>
        <w:r w:rsidDel="00000000" w:rsidR="00000000" w:rsidRPr="00000000">
          <w:rPr>
            <w:rFonts w:ascii="Google Sans Text" w:cs="Google Sans Text" w:eastAsia="Google Sans Text" w:hAnsi="Google Sans Text"/>
            <w:color w:val="1155cc"/>
            <w:sz w:val="20"/>
            <w:szCs w:val="20"/>
            <w:u w:val="single"/>
            <w:rtl w:val="0"/>
          </w:rPr>
          <w:t xml:space="preserve">learn.microsoft</w:t>
          <w:br w:type="textWrapping"/>
        </w:r>
        <w:r w:rsidDel="00000000" w:rsidR="00000000" w:rsidRPr="00000000">
          <w:fldChar w:fldCharType="end"/>
        </w:r>
        <w:r w:rsidDel="00000000" w:rsidR="00000000" w:rsidRPr="00000000">
          <w:rPr>
            <w:rtl w:val="0"/>
          </w:rPr>
        </w:r>
      </w:ins>
    </w:p>
    <w:p w:rsidR="00000000" w:rsidDel="00000000" w:rsidP="00000000" w:rsidRDefault="00000000" w:rsidRPr="00000000" w14:paraId="0000007B">
      <w:pPr>
        <w:numPr>
          <w:ilvl w:val="0"/>
          <w:numId w:val="2"/>
        </w:numPr>
        <w:spacing w:after="240" w:before="0" w:beforeAutospacing="0" w:line="275.9999942779541" w:lineRule="auto"/>
        <w:ind w:left="720" w:hanging="360"/>
        <w:rPr>
          <w:ins w:author="ACADIMICS" w:id="3" w:date="2025-10-02T14:27:47Z"/>
          <w:rFonts w:ascii="Google Sans Text" w:cs="Google Sans Text" w:eastAsia="Google Sans Text" w:hAnsi="Google Sans Text"/>
          <w:sz w:val="20"/>
          <w:szCs w:val="20"/>
        </w:rPr>
      </w:pPr>
      <w:ins w:author="ACADIMICS" w:id="3" w:date="2025-10-02T14:27:47Z">
        <w:r w:rsidDel="00000000" w:rsidR="00000000" w:rsidRPr="00000000">
          <w:rPr>
            <w:rFonts w:ascii="Google Sans Text" w:cs="Google Sans Text" w:eastAsia="Google Sans Text" w:hAnsi="Google Sans Text"/>
            <w:sz w:val="20"/>
            <w:szCs w:val="20"/>
            <w:rtl w:val="0"/>
            <w:rPrChange w:author="ACADIMICS" w:id="4" w:date="2025-10-02T14:27:47Z">
              <w:rPr>
                <w:rFonts w:ascii="Google Sans Text" w:cs="Google Sans Text" w:eastAsia="Google Sans Text" w:hAnsi="Google Sans Text"/>
              </w:rPr>
            </w:rPrChange>
          </w:rPr>
          <w:t xml:space="preserve">For PySpark DataFrames:</w:t>
          <w:br w:type="textWrapping"/>
          <w:t xml:space="preserve"> Use </w:t>
        </w:r>
        <w:r w:rsidDel="00000000" w:rsidR="00000000" w:rsidRPr="00000000">
          <w:rPr>
            <w:rFonts w:ascii="Roboto Mono" w:cs="Roboto Mono" w:eastAsia="Roboto Mono" w:hAnsi="Roboto Mono"/>
            <w:color w:val="188038"/>
            <w:sz w:val="20"/>
            <w:szCs w:val="20"/>
            <w:rtl w:val="0"/>
            <w:rPrChange w:author="ACADIMICS" w:id="4" w:date="2025-10-02T14:27:47Z">
              <w:rPr>
                <w:rFonts w:ascii="Google Sans Text" w:cs="Google Sans Text" w:eastAsia="Google Sans Text" w:hAnsi="Google Sans Text"/>
              </w:rPr>
            </w:rPrChange>
          </w:rPr>
          <w:t xml:space="preserve">.ai.fix_grammar(input_col="text", output_col="corrections")</w:t>
        </w:r>
        <w:r w:rsidDel="00000000" w:rsidR="00000000" w:rsidRPr="00000000">
          <w:rPr>
            <w:rFonts w:ascii="Google Sans Text" w:cs="Google Sans Text" w:eastAsia="Google Sans Text" w:hAnsi="Google Sans Text"/>
            <w:sz w:val="20"/>
            <w:szCs w:val="20"/>
            <w:rtl w:val="0"/>
            <w:rPrChange w:author="ACADIMICS" w:id="4" w:date="2025-10-02T14:27:47Z">
              <w:rPr>
                <w:rFonts w:ascii="Google Sans Text" w:cs="Google Sans Text" w:eastAsia="Google Sans Text" w:hAnsi="Google Sans Text"/>
              </w:rPr>
            </w:rPrChange>
          </w:rPr>
          <w:t xml:space="preserve"> to add a corrected column.</w:t>
        </w:r>
        <w:r w:rsidDel="00000000" w:rsidR="00000000" w:rsidRPr="00000000">
          <w:fldChar w:fldCharType="begin"/>
        </w:r>
        <w:r w:rsidDel="00000000" w:rsidR="00000000" w:rsidRPr="00000000">
          <w:instrText xml:space="preserve">HYPERLINK "https://learn.microsoft.com/en-us/fabric/data-science/ai-functions/fix-grammar"</w:instrText>
        </w:r>
        <w:r w:rsidDel="00000000" w:rsidR="00000000" w:rsidRPr="00000000">
          <w:fldChar w:fldCharType="separate"/>
        </w:r>
        <w:r w:rsidDel="00000000" w:rsidR="00000000" w:rsidRPr="00000000">
          <w:rPr>
            <w:rFonts w:ascii="Google Sans Text" w:cs="Google Sans Text" w:eastAsia="Google Sans Text" w:hAnsi="Google Sans Text"/>
            <w:color w:val="1155cc"/>
            <w:sz w:val="20"/>
            <w:szCs w:val="20"/>
            <w:u w:val="single"/>
            <w:rtl w:val="0"/>
          </w:rPr>
          <w:t xml:space="preserve">learn.microsoft</w:t>
          <w:br w:type="textWrapping"/>
        </w:r>
        <w:r w:rsidDel="00000000" w:rsidR="00000000" w:rsidRPr="00000000">
          <w:fldChar w:fldCharType="end"/>
        </w:r>
        <w:r w:rsidDel="00000000" w:rsidR="00000000" w:rsidRPr="00000000">
          <w:rPr>
            <w:rtl w:val="0"/>
          </w:rPr>
        </w:r>
      </w:ins>
    </w:p>
    <w:p w:rsidR="00000000" w:rsidDel="00000000" w:rsidP="00000000" w:rsidRDefault="00000000" w:rsidRPr="00000000" w14:paraId="0000007C">
      <w:pPr>
        <w:spacing w:after="240" w:before="240" w:line="275.9999942779541" w:lineRule="auto"/>
        <w:rPr>
          <w:ins w:author="ACADIMICS" w:id="3" w:date="2025-10-02T14:27:47Z"/>
          <w:rFonts w:ascii="Google Sans Text" w:cs="Google Sans Text" w:eastAsia="Google Sans Text" w:hAnsi="Google Sans Text"/>
          <w:color w:val="1155cc"/>
          <w:sz w:val="20"/>
          <w:szCs w:val="20"/>
          <w:u w:val="single"/>
          <w:rPrChange w:author="ACADIMICS" w:id="4" w:date="2025-10-02T14:27:47Z">
            <w:rPr>
              <w:rFonts w:ascii="Google Sans Text" w:cs="Google Sans Text" w:eastAsia="Google Sans Text" w:hAnsi="Google Sans Text"/>
            </w:rPr>
          </w:rPrChange>
        </w:rPr>
      </w:pPr>
      <w:ins w:author="ACADIMICS" w:id="3" w:date="2025-10-02T14:27:47Z">
        <w:r w:rsidDel="00000000" w:rsidR="00000000" w:rsidRPr="00000000">
          <w:rPr>
            <w:rFonts w:ascii="Google Sans Text" w:cs="Google Sans Text" w:eastAsia="Google Sans Text" w:hAnsi="Google Sans Text"/>
            <w:sz w:val="20"/>
            <w:szCs w:val="20"/>
            <w:rtl w:val="0"/>
            <w:rPrChange w:author="ACADIMICS" w:id="4" w:date="2025-10-02T14:27:47Z">
              <w:rPr>
                <w:rFonts w:ascii="Google Sans Text" w:cs="Google Sans Text" w:eastAsia="Google Sans Text" w:hAnsi="Google Sans Text"/>
              </w:rPr>
            </w:rPrChange>
          </w:rPr>
          <w:t xml:space="preserve">The function is especially useful for cleaning user-entered or messy text before analytics or downstream NLP tasks. It is currently in public preview, tuned mostly for English, and may require enabling on supported Databricks runtime versions.</w:t>
        </w:r>
        <w:r w:rsidDel="00000000" w:rsidR="00000000" w:rsidRPr="00000000">
          <w:fldChar w:fldCharType="begin"/>
        </w:r>
        <w:r w:rsidDel="00000000" w:rsidR="00000000" w:rsidRPr="00000000">
          <w:instrText xml:space="preserve">HYPERLINK "https://docs.matillion.com/data-productivity-cloud/designer/docs/databricks-ai-fix-grammar/"</w:instrText>
        </w:r>
        <w:r w:rsidDel="00000000" w:rsidR="00000000" w:rsidRPr="00000000">
          <w:fldChar w:fldCharType="separate"/>
        </w:r>
        <w:r w:rsidDel="00000000" w:rsidR="00000000" w:rsidRPr="00000000">
          <w:rPr>
            <w:rFonts w:ascii="Google Sans Text" w:cs="Google Sans Text" w:eastAsia="Google Sans Text" w:hAnsi="Google Sans Text"/>
            <w:color w:val="1155cc"/>
            <w:sz w:val="20"/>
            <w:szCs w:val="20"/>
            <w:u w:val="single"/>
            <w:rtl w:val="0"/>
          </w:rPr>
          <w:t xml:space="preserve">matillion+3</w:t>
        </w:r>
        <w:r w:rsidDel="00000000" w:rsidR="00000000" w:rsidRPr="00000000">
          <w:fldChar w:fldCharType="end"/>
        </w:r>
        <w:r w:rsidDel="00000000" w:rsidR="00000000" w:rsidRPr="00000000">
          <w:rPr>
            <w:rtl w:val="0"/>
          </w:rPr>
        </w:r>
      </w:ins>
    </w:p>
    <w:p w:rsidR="00000000" w:rsidDel="00000000" w:rsidP="00000000" w:rsidRDefault="00000000" w:rsidRPr="00000000" w14:paraId="0000007D">
      <w:pPr>
        <w:numPr>
          <w:ilvl w:val="0"/>
          <w:numId w:val="20"/>
        </w:numPr>
        <w:spacing w:after="0" w:afterAutospacing="0" w:before="240" w:line="275.9999942779541" w:lineRule="auto"/>
        <w:ind w:left="720" w:hanging="360"/>
        <w:rPr>
          <w:ins w:author="ACADIMICS" w:id="3" w:date="2025-10-02T14:27:47Z"/>
          <w:rFonts w:ascii="Google Sans Text" w:cs="Google Sans Text" w:eastAsia="Google Sans Text" w:hAnsi="Google Sans Text"/>
          <w:sz w:val="20"/>
          <w:szCs w:val="20"/>
        </w:rPr>
      </w:pPr>
      <w:ins w:author="ACADIMICS" w:id="3" w:date="2025-10-02T14:27:47Z">
        <w:r w:rsidDel="00000000" w:rsidR="00000000" w:rsidRPr="00000000">
          <w:fldChar w:fldCharType="begin"/>
        </w:r>
        <w:r w:rsidDel="00000000" w:rsidR="00000000" w:rsidRPr="00000000">
          <w:instrText xml:space="preserve">HYPERLINK "https://learn.microsoft.com/en-us/fabric/data-science/ai-functions/fix-grammar"</w:instrText>
        </w:r>
        <w:r w:rsidDel="00000000" w:rsidR="00000000" w:rsidRPr="00000000">
          <w:fldChar w:fldCharType="separate"/>
        </w:r>
        <w:r w:rsidDel="00000000" w:rsidR="00000000" w:rsidRPr="00000000">
          <w:rPr>
            <w:rFonts w:ascii="Google Sans Text" w:cs="Google Sans Text" w:eastAsia="Google Sans Text" w:hAnsi="Google Sans Text"/>
            <w:color w:val="1155cc"/>
            <w:sz w:val="20"/>
            <w:szCs w:val="20"/>
            <w:u w:val="single"/>
            <w:rtl w:val="0"/>
          </w:rPr>
          <w:t xml:space="preserve">https://learn.microsoft.com/en-us/fabric/data-science/ai-functions/fix-grammar</w:t>
        </w:r>
        <w:r w:rsidDel="00000000" w:rsidR="00000000" w:rsidRPr="00000000">
          <w:fldChar w:fldCharType="end"/>
        </w:r>
        <w:r w:rsidDel="00000000" w:rsidR="00000000" w:rsidRPr="00000000">
          <w:rPr>
            <w:rtl w:val="0"/>
          </w:rPr>
        </w:r>
      </w:ins>
    </w:p>
    <w:p w:rsidR="00000000" w:rsidDel="00000000" w:rsidP="00000000" w:rsidRDefault="00000000" w:rsidRPr="00000000" w14:paraId="0000007E">
      <w:pPr>
        <w:numPr>
          <w:ilvl w:val="0"/>
          <w:numId w:val="20"/>
        </w:numPr>
        <w:spacing w:after="0" w:afterAutospacing="0" w:before="0" w:beforeAutospacing="0" w:line="275.9999942779541" w:lineRule="auto"/>
        <w:ind w:left="720" w:hanging="360"/>
        <w:rPr>
          <w:ins w:author="ACADIMICS" w:id="3" w:date="2025-10-02T14:27:47Z"/>
          <w:rFonts w:ascii="Google Sans Text" w:cs="Google Sans Text" w:eastAsia="Google Sans Text" w:hAnsi="Google Sans Text"/>
          <w:sz w:val="20"/>
          <w:szCs w:val="20"/>
        </w:rPr>
      </w:pPr>
      <w:ins w:author="ACADIMICS" w:id="3" w:date="2025-10-02T14:27:47Z">
        <w:r w:rsidDel="00000000" w:rsidR="00000000" w:rsidRPr="00000000">
          <w:fldChar w:fldCharType="begin"/>
        </w:r>
        <w:r w:rsidDel="00000000" w:rsidR="00000000" w:rsidRPr="00000000">
          <w:instrText xml:space="preserve">HYPERLINK "https://docs.databricks.com/aws/en/sql/language-manual/functions/ai_fix_grammar"</w:instrText>
        </w:r>
        <w:r w:rsidDel="00000000" w:rsidR="00000000" w:rsidRPr="00000000">
          <w:fldChar w:fldCharType="separate"/>
        </w:r>
        <w:r w:rsidDel="00000000" w:rsidR="00000000" w:rsidRPr="00000000">
          <w:rPr>
            <w:rFonts w:ascii="Google Sans Text" w:cs="Google Sans Text" w:eastAsia="Google Sans Text" w:hAnsi="Google Sans Text"/>
            <w:color w:val="1155cc"/>
            <w:sz w:val="20"/>
            <w:szCs w:val="20"/>
            <w:u w:val="single"/>
            <w:rtl w:val="0"/>
          </w:rPr>
          <w:t xml:space="preserve">https://docs.databricks.com/aws/en/sql/language-manual/functions/ai_fix_grammar</w:t>
        </w:r>
        <w:r w:rsidDel="00000000" w:rsidR="00000000" w:rsidRPr="00000000">
          <w:fldChar w:fldCharType="end"/>
        </w:r>
        <w:r w:rsidDel="00000000" w:rsidR="00000000" w:rsidRPr="00000000">
          <w:rPr>
            <w:rtl w:val="0"/>
          </w:rPr>
        </w:r>
      </w:ins>
    </w:p>
    <w:p w:rsidR="00000000" w:rsidDel="00000000" w:rsidP="00000000" w:rsidRDefault="00000000" w:rsidRPr="00000000" w14:paraId="0000007F">
      <w:pPr>
        <w:numPr>
          <w:ilvl w:val="0"/>
          <w:numId w:val="20"/>
        </w:numPr>
        <w:spacing w:after="0" w:afterAutospacing="0" w:before="0" w:beforeAutospacing="0" w:line="275.9999942779541" w:lineRule="auto"/>
        <w:ind w:left="720" w:hanging="360"/>
        <w:rPr>
          <w:ins w:author="ACADIMICS" w:id="3" w:date="2025-10-02T14:27:47Z"/>
          <w:rFonts w:ascii="Google Sans Text" w:cs="Google Sans Text" w:eastAsia="Google Sans Text" w:hAnsi="Google Sans Text"/>
          <w:sz w:val="20"/>
          <w:szCs w:val="20"/>
        </w:rPr>
      </w:pPr>
      <w:ins w:author="ACADIMICS" w:id="3" w:date="2025-10-02T14:27:47Z">
        <w:r w:rsidDel="00000000" w:rsidR="00000000" w:rsidRPr="00000000">
          <w:fldChar w:fldCharType="begin"/>
        </w:r>
        <w:r w:rsidDel="00000000" w:rsidR="00000000" w:rsidRPr="00000000">
          <w:instrText xml:space="preserve">HYPERLINK "https://learn.microsoft.com/en-us/azure/databricks/sql/language-manual/functions/ai_fix_grammar"</w:instrText>
        </w:r>
        <w:r w:rsidDel="00000000" w:rsidR="00000000" w:rsidRPr="00000000">
          <w:fldChar w:fldCharType="separate"/>
        </w:r>
        <w:r w:rsidDel="00000000" w:rsidR="00000000" w:rsidRPr="00000000">
          <w:rPr>
            <w:rFonts w:ascii="Google Sans Text" w:cs="Google Sans Text" w:eastAsia="Google Sans Text" w:hAnsi="Google Sans Text"/>
            <w:color w:val="1155cc"/>
            <w:sz w:val="20"/>
            <w:szCs w:val="20"/>
            <w:u w:val="single"/>
            <w:rtl w:val="0"/>
          </w:rPr>
          <w:t xml:space="preserve">https://learn.microsoft.com/en-us/azure/databricks/sql/language-manual/functions/ai_fix_grammar</w:t>
        </w:r>
        <w:r w:rsidDel="00000000" w:rsidR="00000000" w:rsidRPr="00000000">
          <w:fldChar w:fldCharType="end"/>
        </w:r>
        <w:r w:rsidDel="00000000" w:rsidR="00000000" w:rsidRPr="00000000">
          <w:rPr>
            <w:rtl w:val="0"/>
          </w:rPr>
        </w:r>
      </w:ins>
    </w:p>
    <w:p w:rsidR="00000000" w:rsidDel="00000000" w:rsidP="00000000" w:rsidRDefault="00000000" w:rsidRPr="00000000" w14:paraId="00000080">
      <w:pPr>
        <w:numPr>
          <w:ilvl w:val="0"/>
          <w:numId w:val="20"/>
        </w:numPr>
        <w:spacing w:after="0" w:afterAutospacing="0" w:before="0" w:beforeAutospacing="0" w:line="275.9999942779541" w:lineRule="auto"/>
        <w:ind w:left="720" w:hanging="360"/>
        <w:rPr>
          <w:ins w:author="ACADIMICS" w:id="3" w:date="2025-10-02T14:27:47Z"/>
          <w:rFonts w:ascii="Google Sans Text" w:cs="Google Sans Text" w:eastAsia="Google Sans Text" w:hAnsi="Google Sans Text"/>
          <w:sz w:val="20"/>
          <w:szCs w:val="20"/>
        </w:rPr>
      </w:pPr>
      <w:ins w:author="ACADIMICS" w:id="3" w:date="2025-10-02T14:27:47Z">
        <w:r w:rsidDel="00000000" w:rsidR="00000000" w:rsidRPr="00000000">
          <w:fldChar w:fldCharType="begin"/>
        </w:r>
        <w:r w:rsidDel="00000000" w:rsidR="00000000" w:rsidRPr="00000000">
          <w:instrText xml:space="preserve">HYPERLINK "https://docs.matillion.com/data-productivity-cloud/designer/docs/databricks-ai-fix-grammar/"</w:instrText>
        </w:r>
        <w:r w:rsidDel="00000000" w:rsidR="00000000" w:rsidRPr="00000000">
          <w:fldChar w:fldCharType="separate"/>
        </w:r>
        <w:r w:rsidDel="00000000" w:rsidR="00000000" w:rsidRPr="00000000">
          <w:rPr>
            <w:rFonts w:ascii="Google Sans Text" w:cs="Google Sans Text" w:eastAsia="Google Sans Text" w:hAnsi="Google Sans Text"/>
            <w:color w:val="1155cc"/>
            <w:sz w:val="20"/>
            <w:szCs w:val="20"/>
            <w:u w:val="single"/>
            <w:rtl w:val="0"/>
          </w:rPr>
          <w:t xml:space="preserve">https://docs.matillion.com/data-productivity-cloud/designer/docs/databricks-ai-fix-grammar/</w:t>
        </w:r>
        <w:r w:rsidDel="00000000" w:rsidR="00000000" w:rsidRPr="00000000">
          <w:fldChar w:fldCharType="end"/>
        </w:r>
        <w:r w:rsidDel="00000000" w:rsidR="00000000" w:rsidRPr="00000000">
          <w:rPr>
            <w:rtl w:val="0"/>
          </w:rPr>
        </w:r>
      </w:ins>
    </w:p>
    <w:p w:rsidR="00000000" w:rsidDel="00000000" w:rsidP="00000000" w:rsidRDefault="00000000" w:rsidRPr="00000000" w14:paraId="00000081">
      <w:pPr>
        <w:numPr>
          <w:ilvl w:val="0"/>
          <w:numId w:val="20"/>
        </w:numPr>
        <w:spacing w:after="0" w:afterAutospacing="0" w:before="0" w:beforeAutospacing="0" w:line="275.9999942779541" w:lineRule="auto"/>
        <w:ind w:left="720" w:hanging="360"/>
        <w:rPr>
          <w:ins w:author="ACADIMICS" w:id="3" w:date="2025-10-02T14:27:47Z"/>
          <w:rFonts w:ascii="Google Sans Text" w:cs="Google Sans Text" w:eastAsia="Google Sans Text" w:hAnsi="Google Sans Text"/>
          <w:sz w:val="20"/>
          <w:szCs w:val="20"/>
        </w:rPr>
      </w:pPr>
      <w:ins w:author="ACADIMICS" w:id="3" w:date="2025-10-02T14:27:47Z">
        <w:r w:rsidDel="00000000" w:rsidR="00000000" w:rsidRPr="00000000">
          <w:fldChar w:fldCharType="begin"/>
        </w:r>
        <w:r w:rsidDel="00000000" w:rsidR="00000000" w:rsidRPr="00000000">
          <w:instrText xml:space="preserve">HYPERLINK "https://wordvice.ai/tools/grammar-checker"</w:instrText>
        </w:r>
        <w:r w:rsidDel="00000000" w:rsidR="00000000" w:rsidRPr="00000000">
          <w:fldChar w:fldCharType="separate"/>
        </w:r>
        <w:r w:rsidDel="00000000" w:rsidR="00000000" w:rsidRPr="00000000">
          <w:rPr>
            <w:rFonts w:ascii="Google Sans Text" w:cs="Google Sans Text" w:eastAsia="Google Sans Text" w:hAnsi="Google Sans Text"/>
            <w:color w:val="1155cc"/>
            <w:sz w:val="20"/>
            <w:szCs w:val="20"/>
            <w:u w:val="single"/>
            <w:rtl w:val="0"/>
          </w:rPr>
          <w:t xml:space="preserve">https://wordvice.ai/tools/grammar-checker</w:t>
        </w:r>
        <w:r w:rsidDel="00000000" w:rsidR="00000000" w:rsidRPr="00000000">
          <w:fldChar w:fldCharType="end"/>
        </w:r>
        <w:r w:rsidDel="00000000" w:rsidR="00000000" w:rsidRPr="00000000">
          <w:rPr>
            <w:rtl w:val="0"/>
          </w:rPr>
        </w:r>
      </w:ins>
    </w:p>
    <w:p w:rsidR="00000000" w:rsidDel="00000000" w:rsidP="00000000" w:rsidRDefault="00000000" w:rsidRPr="00000000" w14:paraId="00000082">
      <w:pPr>
        <w:numPr>
          <w:ilvl w:val="0"/>
          <w:numId w:val="20"/>
        </w:numPr>
        <w:spacing w:after="0" w:afterAutospacing="0" w:before="0" w:beforeAutospacing="0" w:line="275.9999942779541" w:lineRule="auto"/>
        <w:ind w:left="720" w:hanging="360"/>
        <w:rPr>
          <w:ins w:author="ACADIMICS" w:id="3" w:date="2025-10-02T14:27:47Z"/>
          <w:rFonts w:ascii="Google Sans Text" w:cs="Google Sans Text" w:eastAsia="Google Sans Text" w:hAnsi="Google Sans Text"/>
          <w:sz w:val="20"/>
          <w:szCs w:val="20"/>
        </w:rPr>
      </w:pPr>
      <w:ins w:author="ACADIMICS" w:id="3" w:date="2025-10-02T14:27:47Z">
        <w:r w:rsidDel="00000000" w:rsidR="00000000" w:rsidRPr="00000000">
          <w:fldChar w:fldCharType="begin"/>
        </w:r>
        <w:r w:rsidDel="00000000" w:rsidR="00000000" w:rsidRPr="00000000">
          <w:instrText xml:space="preserve">HYPERLINK "https://quillbot.com/grammar-check"</w:instrText>
        </w:r>
        <w:r w:rsidDel="00000000" w:rsidR="00000000" w:rsidRPr="00000000">
          <w:fldChar w:fldCharType="separate"/>
        </w:r>
        <w:r w:rsidDel="00000000" w:rsidR="00000000" w:rsidRPr="00000000">
          <w:rPr>
            <w:rFonts w:ascii="Google Sans Text" w:cs="Google Sans Text" w:eastAsia="Google Sans Text" w:hAnsi="Google Sans Text"/>
            <w:color w:val="1155cc"/>
            <w:sz w:val="20"/>
            <w:szCs w:val="20"/>
            <w:u w:val="single"/>
            <w:rtl w:val="0"/>
          </w:rPr>
          <w:t xml:space="preserve">https://quillbot.com/grammar-check</w:t>
        </w:r>
        <w:r w:rsidDel="00000000" w:rsidR="00000000" w:rsidRPr="00000000">
          <w:fldChar w:fldCharType="end"/>
        </w:r>
        <w:r w:rsidDel="00000000" w:rsidR="00000000" w:rsidRPr="00000000">
          <w:rPr>
            <w:rtl w:val="0"/>
          </w:rPr>
        </w:r>
      </w:ins>
    </w:p>
    <w:p w:rsidR="00000000" w:rsidDel="00000000" w:rsidP="00000000" w:rsidRDefault="00000000" w:rsidRPr="00000000" w14:paraId="00000083">
      <w:pPr>
        <w:numPr>
          <w:ilvl w:val="0"/>
          <w:numId w:val="20"/>
        </w:numPr>
        <w:spacing w:after="0" w:afterAutospacing="0" w:before="0" w:beforeAutospacing="0" w:line="275.9999942779541" w:lineRule="auto"/>
        <w:ind w:left="720" w:hanging="360"/>
        <w:rPr>
          <w:ins w:author="ACADIMICS" w:id="3" w:date="2025-10-02T14:27:47Z"/>
          <w:rFonts w:ascii="Google Sans Text" w:cs="Google Sans Text" w:eastAsia="Google Sans Text" w:hAnsi="Google Sans Text"/>
          <w:sz w:val="20"/>
          <w:szCs w:val="20"/>
        </w:rPr>
      </w:pPr>
      <w:ins w:author="ACADIMICS" w:id="3" w:date="2025-10-02T14:27:47Z">
        <w:r w:rsidDel="00000000" w:rsidR="00000000" w:rsidRPr="00000000">
          <w:fldChar w:fldCharType="begin"/>
        </w:r>
        <w:r w:rsidDel="00000000" w:rsidR="00000000" w:rsidRPr="00000000">
          <w:instrText xml:space="preserve">HYPERLINK "https://www.grammarly.com/grammar-check"</w:instrText>
        </w:r>
        <w:r w:rsidDel="00000000" w:rsidR="00000000" w:rsidRPr="00000000">
          <w:fldChar w:fldCharType="separate"/>
        </w:r>
        <w:r w:rsidDel="00000000" w:rsidR="00000000" w:rsidRPr="00000000">
          <w:rPr>
            <w:rFonts w:ascii="Google Sans Text" w:cs="Google Sans Text" w:eastAsia="Google Sans Text" w:hAnsi="Google Sans Text"/>
            <w:color w:val="1155cc"/>
            <w:sz w:val="20"/>
            <w:szCs w:val="20"/>
            <w:u w:val="single"/>
            <w:rtl w:val="0"/>
          </w:rPr>
          <w:t xml:space="preserve">https://www.grammarly.com/grammar-check</w:t>
        </w:r>
        <w:r w:rsidDel="00000000" w:rsidR="00000000" w:rsidRPr="00000000">
          <w:fldChar w:fldCharType="end"/>
        </w:r>
        <w:r w:rsidDel="00000000" w:rsidR="00000000" w:rsidRPr="00000000">
          <w:rPr>
            <w:rtl w:val="0"/>
          </w:rPr>
        </w:r>
      </w:ins>
    </w:p>
    <w:p w:rsidR="00000000" w:rsidDel="00000000" w:rsidP="00000000" w:rsidRDefault="00000000" w:rsidRPr="00000000" w14:paraId="00000084">
      <w:pPr>
        <w:numPr>
          <w:ilvl w:val="0"/>
          <w:numId w:val="20"/>
        </w:numPr>
        <w:spacing w:after="0" w:afterAutospacing="0" w:before="0" w:beforeAutospacing="0" w:line="275.9999942779541" w:lineRule="auto"/>
        <w:ind w:left="720" w:hanging="360"/>
        <w:rPr>
          <w:ins w:author="ACADIMICS" w:id="3" w:date="2025-10-02T14:27:47Z"/>
          <w:rFonts w:ascii="Google Sans Text" w:cs="Google Sans Text" w:eastAsia="Google Sans Text" w:hAnsi="Google Sans Text"/>
          <w:sz w:val="20"/>
          <w:szCs w:val="20"/>
        </w:rPr>
      </w:pPr>
      <w:ins w:author="ACADIMICS" w:id="3" w:date="2025-10-02T14:27:47Z">
        <w:r w:rsidDel="00000000" w:rsidR="00000000" w:rsidRPr="00000000">
          <w:fldChar w:fldCharType="begin"/>
        </w:r>
        <w:r w:rsidDel="00000000" w:rsidR="00000000" w:rsidRPr="00000000">
          <w:instrText xml:space="preserve">HYPERLINK "https://www.scribbr.com/grammar-checker/"</w:instrText>
        </w:r>
        <w:r w:rsidDel="00000000" w:rsidR="00000000" w:rsidRPr="00000000">
          <w:fldChar w:fldCharType="separate"/>
        </w:r>
        <w:r w:rsidDel="00000000" w:rsidR="00000000" w:rsidRPr="00000000">
          <w:rPr>
            <w:rFonts w:ascii="Google Sans Text" w:cs="Google Sans Text" w:eastAsia="Google Sans Text" w:hAnsi="Google Sans Text"/>
            <w:color w:val="1155cc"/>
            <w:sz w:val="20"/>
            <w:szCs w:val="20"/>
            <w:u w:val="single"/>
            <w:rtl w:val="0"/>
          </w:rPr>
          <w:t xml:space="preserve">https://www.scribbr.com/grammar-checker/</w:t>
        </w:r>
        <w:r w:rsidDel="00000000" w:rsidR="00000000" w:rsidRPr="00000000">
          <w:fldChar w:fldCharType="end"/>
        </w:r>
        <w:r w:rsidDel="00000000" w:rsidR="00000000" w:rsidRPr="00000000">
          <w:rPr>
            <w:rtl w:val="0"/>
          </w:rPr>
        </w:r>
      </w:ins>
    </w:p>
    <w:p w:rsidR="00000000" w:rsidDel="00000000" w:rsidP="00000000" w:rsidRDefault="00000000" w:rsidRPr="00000000" w14:paraId="00000085">
      <w:pPr>
        <w:numPr>
          <w:ilvl w:val="0"/>
          <w:numId w:val="20"/>
        </w:numPr>
        <w:spacing w:after="0" w:afterAutospacing="0" w:before="0" w:beforeAutospacing="0" w:line="275.9999942779541" w:lineRule="auto"/>
        <w:ind w:left="720" w:hanging="360"/>
        <w:rPr>
          <w:ins w:author="ACADIMICS" w:id="3" w:date="2025-10-02T14:27:47Z"/>
          <w:rFonts w:ascii="Google Sans Text" w:cs="Google Sans Text" w:eastAsia="Google Sans Text" w:hAnsi="Google Sans Text"/>
          <w:sz w:val="20"/>
          <w:szCs w:val="20"/>
        </w:rPr>
      </w:pPr>
      <w:ins w:author="ACADIMICS" w:id="3" w:date="2025-10-02T14:27:47Z">
        <w:r w:rsidDel="00000000" w:rsidR="00000000" w:rsidRPr="00000000">
          <w:fldChar w:fldCharType="begin"/>
        </w:r>
        <w:r w:rsidDel="00000000" w:rsidR="00000000" w:rsidRPr="00000000">
          <w:instrText xml:space="preserve">HYPERLINK "https://www.scribens.com/"</w:instrText>
        </w:r>
        <w:r w:rsidDel="00000000" w:rsidR="00000000" w:rsidRPr="00000000">
          <w:fldChar w:fldCharType="separate"/>
        </w:r>
        <w:r w:rsidDel="00000000" w:rsidR="00000000" w:rsidRPr="00000000">
          <w:rPr>
            <w:rFonts w:ascii="Google Sans Text" w:cs="Google Sans Text" w:eastAsia="Google Sans Text" w:hAnsi="Google Sans Text"/>
            <w:color w:val="1155cc"/>
            <w:sz w:val="20"/>
            <w:szCs w:val="20"/>
            <w:u w:val="single"/>
            <w:rtl w:val="0"/>
          </w:rPr>
          <w:t xml:space="preserve">https://www.scribens.com</w:t>
        </w:r>
        <w:r w:rsidDel="00000000" w:rsidR="00000000" w:rsidRPr="00000000">
          <w:fldChar w:fldCharType="end"/>
        </w:r>
        <w:r w:rsidDel="00000000" w:rsidR="00000000" w:rsidRPr="00000000">
          <w:rPr>
            <w:rtl w:val="0"/>
          </w:rPr>
        </w:r>
      </w:ins>
    </w:p>
    <w:p w:rsidR="00000000" w:rsidDel="00000000" w:rsidP="00000000" w:rsidRDefault="00000000" w:rsidRPr="00000000" w14:paraId="00000086">
      <w:pPr>
        <w:numPr>
          <w:ilvl w:val="0"/>
          <w:numId w:val="20"/>
        </w:numPr>
        <w:spacing w:after="240" w:before="0" w:beforeAutospacing="0" w:line="275.9999942779541" w:lineRule="auto"/>
        <w:ind w:left="720" w:hanging="360"/>
        <w:rPr>
          <w:ins w:author="ACADIMICS" w:id="3" w:date="2025-10-02T14:27:47Z"/>
          <w:rFonts w:ascii="Google Sans Text" w:cs="Google Sans Text" w:eastAsia="Google Sans Text" w:hAnsi="Google Sans Text"/>
          <w:sz w:val="20"/>
          <w:szCs w:val="20"/>
        </w:rPr>
      </w:pPr>
      <w:r w:rsidDel="00000000" w:rsidR="00000000" w:rsidRPr="00000000">
        <w:fldChar w:fldCharType="begin"/>
        <w:instrText xml:space="preserve"> HYPERLINK "https://languagetool.org/" </w:instrText>
        <w:fldChar w:fldCharType="separate"/>
      </w:r>
      <w:ins w:author="ACADIMICS" w:id="3" w:date="2025-10-02T14:27:47Z">
        <w:r w:rsidDel="00000000" w:rsidR="00000000" w:rsidRPr="00000000">
          <w:rPr>
            <w:rFonts w:ascii="Google Sans Text" w:cs="Google Sans Text" w:eastAsia="Google Sans Text" w:hAnsi="Google Sans Text"/>
            <w:color w:val="1155cc"/>
            <w:sz w:val="20"/>
            <w:szCs w:val="20"/>
            <w:u w:val="single"/>
            <w:rtl w:val="0"/>
          </w:rPr>
          <w:t xml:space="preserve">https://languagetool.org</w:t>
        </w:r>
      </w:ins>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rPr>
      </w:pPr>
      <w:r w:rsidDel="00000000" w:rsidR="00000000" w:rsidRPr="00000000">
        <w:fldChar w:fldCharType="end"/>
      </w:r>
      <w:r w:rsidDel="00000000" w:rsidR="00000000" w:rsidRPr="00000000">
        <w:rPr>
          <w:rtl w:val="0"/>
        </w:rPr>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Immediately following ingestion, the raw user prompt is subjected to the first mandatory security check: the Input Safety Guardrail. This mechanism, potentially implemented using models like Llama Guard 2, is integrated via the Mosaic AI Gateway and is designed to detect and block malicious instructions, jailbreaks, or harmful content before they reach the main generative LLM.</w:t>
      </w:r>
      <w:r w:rsidDel="00000000" w:rsidR="00000000" w:rsidRPr="00000000">
        <w:rPr>
          <w:rFonts w:ascii="Google Sans Text" w:cs="Google Sans Text" w:eastAsia="Google Sans Text" w:hAnsi="Google Sans Text"/>
          <w:sz w:val="24"/>
          <w:szCs w:val="24"/>
          <w:vertAlign w:val="superscript"/>
          <w:rtl w:val="0"/>
        </w:rPr>
        <w:t xml:space="preserve">13</w:t>
      </w:r>
    </w:p>
    <w:p w:rsidR="00000000" w:rsidDel="00000000" w:rsidP="00000000" w:rsidRDefault="00000000" w:rsidRPr="00000000" w14:paraId="00000089">
      <w:pPr>
        <w:spacing w:after="240" w:before="240" w:line="275.9999942779541" w:lineRule="auto"/>
        <w:rPr>
          <w:ins w:author="ACADIMICS" w:id="5" w:date="2025-10-02T14:42:33Z"/>
          <w:rFonts w:ascii="Google Sans Text" w:cs="Google Sans Text" w:eastAsia="Google Sans Text" w:hAnsi="Google Sans Text"/>
          <w:sz w:val="24"/>
          <w:szCs w:val="24"/>
          <w:vertAlign w:val="superscript"/>
        </w:rPr>
      </w:pPr>
      <w:ins w:author="ACADIMICS" w:id="5" w:date="2025-10-02T14:42:33Z">
        <w:r w:rsidDel="00000000" w:rsidR="00000000" w:rsidRPr="00000000">
          <w:rPr>
            <w:rFonts w:ascii="Google Sans Text" w:cs="Google Sans Text" w:eastAsia="Google Sans Text" w:hAnsi="Google Sans Text"/>
            <w:sz w:val="24"/>
            <w:szCs w:val="24"/>
            <w:vertAlign w:val="superscript"/>
            <w:rtl w:val="0"/>
            <w:rPrChange w:author="ACADIMICS" w:id="6" w:date="2025-10-02T14:42:33Z">
              <w:rPr>
                <w:rFonts w:ascii="Google Sans Text" w:cs="Google Sans Text" w:eastAsia="Google Sans Text" w:hAnsi="Google Sans Text"/>
                <w:sz w:val="24"/>
                <w:szCs w:val="24"/>
                <w:vertAlign w:val="superscript"/>
              </w:rPr>
            </w:rPrChange>
          </w:rPr>
          <w:t xml:space="preserve">AI Guardrails can be easily enabled and managed using Mosaic AI Gateway in Databricks to add safety and governance controls for generative AI model serving endpoints. This approach allows organizations to filter unsafe content, detect sensitive information, and comply with regulatory requirements through a user-friendly graphical interface or via API, with no coding required.</w:t>
        </w:r>
        <w:r w:rsidDel="00000000" w:rsidR="00000000" w:rsidRPr="00000000">
          <w:fldChar w:fldCharType="begin"/>
          <w:instrText xml:space="preserve"> HYPERLINK "https://community.databricks.com/t5/technical-blog/how-to-use-ai-guardrails-using-mosaic-ai-gateway/ba-p/122655" </w:instrText>
          <w:fldChar w:fldCharType="separate"/>
        </w:r>
        <w:r w:rsidDel="00000000" w:rsidR="00000000" w:rsidRPr="00000000">
          <w:rPr>
            <w:rFonts w:ascii="Google Sans Text" w:cs="Google Sans Text" w:eastAsia="Google Sans Text" w:hAnsi="Google Sans Text"/>
            <w:color w:val="1155cc"/>
            <w:sz w:val="24"/>
            <w:szCs w:val="24"/>
            <w:u w:val="single"/>
            <w:vertAlign w:val="superscript"/>
            <w:rtl w:val="0"/>
          </w:rPr>
          <w:t xml:space="preserve">databricks</w:t>
        </w:r>
      </w:ins>
    </w:p>
    <w:p w:rsidR="00000000" w:rsidDel="00000000" w:rsidP="00000000" w:rsidRDefault="00000000" w:rsidRPr="00000000" w14:paraId="0000008A">
      <w:pPr>
        <w:spacing w:after="240" w:before="240" w:line="275.9999942779541" w:lineRule="auto"/>
        <w:rPr>
          <w:ins w:author="ACADIMICS" w:id="5" w:date="2025-10-02T14:42:33Z"/>
          <w:rFonts w:ascii="Google Sans Text" w:cs="Google Sans Text" w:eastAsia="Google Sans Text" w:hAnsi="Google Sans Text"/>
          <w:sz w:val="34"/>
          <w:szCs w:val="34"/>
          <w:vertAlign w:val="superscript"/>
          <w:rPrChange w:author="ACADIMICS" w:id="6" w:date="2025-10-02T14:42:33Z">
            <w:rPr>
              <w:rFonts w:ascii="Google Sans Text" w:cs="Google Sans Text" w:eastAsia="Google Sans Text" w:hAnsi="Google Sans Text"/>
              <w:sz w:val="24"/>
              <w:szCs w:val="24"/>
              <w:vertAlign w:val="superscript"/>
            </w:rPr>
          </w:rPrChange>
        </w:rPr>
      </w:pPr>
      <w:r w:rsidDel="00000000" w:rsidR="00000000" w:rsidRPr="00000000">
        <w:fldChar w:fldCharType="end"/>
      </w:r>
      <w:ins w:author="ACADIMICS" w:id="5" w:date="2025-10-02T14:42:33Z">
        <w:r w:rsidDel="00000000" w:rsidR="00000000" w:rsidRPr="00000000">
          <w:rPr>
            <w:rFonts w:ascii="Google Sans Text" w:cs="Google Sans Text" w:eastAsia="Google Sans Text" w:hAnsi="Google Sans Text"/>
            <w:sz w:val="34"/>
            <w:szCs w:val="34"/>
            <w:vertAlign w:val="superscript"/>
            <w:rtl w:val="0"/>
            <w:rPrChange w:author="ACADIMICS" w:id="6" w:date="2025-10-02T14:42:33Z">
              <w:rPr>
                <w:rFonts w:ascii="Google Sans Text" w:cs="Google Sans Text" w:eastAsia="Google Sans Text" w:hAnsi="Google Sans Text"/>
                <w:sz w:val="24"/>
                <w:szCs w:val="24"/>
                <w:vertAlign w:val="superscript"/>
              </w:rPr>
            </w:rPrChange>
          </w:rPr>
          <w:t xml:space="preserve">Key Concepts</w:t>
        </w:r>
      </w:ins>
    </w:p>
    <w:p w:rsidR="00000000" w:rsidDel="00000000" w:rsidP="00000000" w:rsidRDefault="00000000" w:rsidRPr="00000000" w14:paraId="0000008B">
      <w:pPr>
        <w:numPr>
          <w:ilvl w:val="0"/>
          <w:numId w:val="6"/>
        </w:numPr>
        <w:spacing w:after="0" w:afterAutospacing="0" w:before="240" w:line="275.9999942779541" w:lineRule="auto"/>
        <w:ind w:left="720" w:hanging="360"/>
        <w:rPr>
          <w:ins w:author="ACADIMICS" w:id="5" w:date="2025-10-02T14:42:33Z"/>
          <w:rFonts w:ascii="Google Sans Text" w:cs="Google Sans Text" w:eastAsia="Google Sans Text" w:hAnsi="Google Sans Text"/>
          <w:sz w:val="24"/>
          <w:szCs w:val="24"/>
          <w:u w:val="none"/>
          <w:vertAlign w:val="superscript"/>
        </w:rPr>
      </w:pPr>
      <w:ins w:author="ACADIMICS" w:id="5" w:date="2025-10-02T14:42:33Z">
        <w:r w:rsidDel="00000000" w:rsidR="00000000" w:rsidRPr="00000000">
          <w:rPr>
            <w:rFonts w:ascii="Google Sans Text" w:cs="Google Sans Text" w:eastAsia="Google Sans Text" w:hAnsi="Google Sans Text"/>
            <w:b w:val="1"/>
            <w:sz w:val="24"/>
            <w:szCs w:val="24"/>
            <w:vertAlign w:val="superscript"/>
            <w:rtl w:val="0"/>
            <w:rPrChange w:author="ACADIMICS" w:id="6" w:date="2025-10-02T14:42:33Z">
              <w:rPr>
                <w:rFonts w:ascii="Google Sans Text" w:cs="Google Sans Text" w:eastAsia="Google Sans Text" w:hAnsi="Google Sans Text"/>
                <w:sz w:val="24"/>
                <w:szCs w:val="24"/>
                <w:vertAlign w:val="superscript"/>
              </w:rPr>
            </w:rPrChange>
          </w:rPr>
          <w:t xml:space="preserve">Mosaic AI Gateway</w:t>
        </w:r>
        <w:r w:rsidDel="00000000" w:rsidR="00000000" w:rsidRPr="00000000">
          <w:rPr>
            <w:rFonts w:ascii="Google Sans Text" w:cs="Google Sans Text" w:eastAsia="Google Sans Text" w:hAnsi="Google Sans Text"/>
            <w:sz w:val="24"/>
            <w:szCs w:val="24"/>
            <w:vertAlign w:val="superscript"/>
            <w:rtl w:val="0"/>
            <w:rPrChange w:author="ACADIMICS" w:id="6" w:date="2025-10-02T14:42:33Z">
              <w:rPr>
                <w:rFonts w:ascii="Google Sans Text" w:cs="Google Sans Text" w:eastAsia="Google Sans Text" w:hAnsi="Google Sans Text"/>
                <w:sz w:val="24"/>
                <w:szCs w:val="24"/>
                <w:vertAlign w:val="superscript"/>
              </w:rPr>
            </w:rPrChange>
          </w:rPr>
          <w:t xml:space="preserve"> provides centralized governance, monitoring, and production readiness for Gen AI model endpoints, and supports both internal and external foundation models.</w:t>
        </w:r>
        <w:r w:rsidDel="00000000" w:rsidR="00000000" w:rsidRPr="00000000">
          <w:fldChar w:fldCharType="begin"/>
          <w:instrText xml:space="preserve"> HYPERLINK "https://community.databricks.com/t5/technical-blog/how-to-use-ai-guardrails-using-mosaic-ai-gateway/ba-p/122655" </w:instrText>
          <w:fldChar w:fldCharType="separate"/>
        </w:r>
        <w:r w:rsidDel="00000000" w:rsidR="00000000" w:rsidRPr="00000000">
          <w:rPr>
            <w:rFonts w:ascii="Google Sans Text" w:cs="Google Sans Text" w:eastAsia="Google Sans Text" w:hAnsi="Google Sans Text"/>
            <w:color w:val="1155cc"/>
            <w:sz w:val="24"/>
            <w:szCs w:val="24"/>
            <w:u w:val="single"/>
            <w:vertAlign w:val="superscript"/>
            <w:rtl w:val="0"/>
          </w:rPr>
          <w:t xml:space="preserve">databricks</w:t>
        </w:r>
      </w:ins>
    </w:p>
    <w:p w:rsidR="00000000" w:rsidDel="00000000" w:rsidP="00000000" w:rsidRDefault="00000000" w:rsidRPr="00000000" w14:paraId="0000008C">
      <w:pPr>
        <w:numPr>
          <w:ilvl w:val="0"/>
          <w:numId w:val="6"/>
        </w:numPr>
        <w:spacing w:after="240" w:before="0" w:beforeAutospacing="0" w:line="275.9999942779541" w:lineRule="auto"/>
        <w:ind w:left="720" w:hanging="360"/>
        <w:rPr>
          <w:ins w:author="ACADIMICS" w:id="5" w:date="2025-10-02T14:42:33Z"/>
          <w:rFonts w:ascii="Google Sans Text" w:cs="Google Sans Text" w:eastAsia="Google Sans Text" w:hAnsi="Google Sans Text"/>
          <w:sz w:val="24"/>
          <w:szCs w:val="24"/>
          <w:u w:val="none"/>
          <w:vertAlign w:val="superscript"/>
        </w:rPr>
      </w:pPr>
      <w:r w:rsidDel="00000000" w:rsidR="00000000" w:rsidRPr="00000000">
        <w:fldChar w:fldCharType="end"/>
      </w:r>
      <w:ins w:author="ACADIMICS" w:id="5" w:date="2025-10-02T14:42:33Z">
        <w:r w:rsidDel="00000000" w:rsidR="00000000" w:rsidRPr="00000000">
          <w:rPr>
            <w:rFonts w:ascii="Google Sans Text" w:cs="Google Sans Text" w:eastAsia="Google Sans Text" w:hAnsi="Google Sans Text"/>
            <w:b w:val="1"/>
            <w:sz w:val="24"/>
            <w:szCs w:val="24"/>
            <w:vertAlign w:val="superscript"/>
            <w:rtl w:val="0"/>
            <w:rPrChange w:author="ACADIMICS" w:id="6" w:date="2025-10-02T14:42:33Z">
              <w:rPr>
                <w:rFonts w:ascii="Google Sans Text" w:cs="Google Sans Text" w:eastAsia="Google Sans Text" w:hAnsi="Google Sans Text"/>
                <w:sz w:val="24"/>
                <w:szCs w:val="24"/>
                <w:vertAlign w:val="superscript"/>
              </w:rPr>
            </w:rPrChange>
          </w:rPr>
          <w:t xml:space="preserve">AI Guardrails</w:t>
        </w:r>
        <w:r w:rsidDel="00000000" w:rsidR="00000000" w:rsidRPr="00000000">
          <w:rPr>
            <w:rFonts w:ascii="Google Sans Text" w:cs="Google Sans Text" w:eastAsia="Google Sans Text" w:hAnsi="Google Sans Text"/>
            <w:sz w:val="24"/>
            <w:szCs w:val="24"/>
            <w:vertAlign w:val="superscript"/>
            <w:rtl w:val="0"/>
            <w:rPrChange w:author="ACADIMICS" w:id="6" w:date="2025-10-02T14:42:33Z">
              <w:rPr>
                <w:rFonts w:ascii="Google Sans Text" w:cs="Google Sans Text" w:eastAsia="Google Sans Text" w:hAnsi="Google Sans Text"/>
                <w:sz w:val="24"/>
                <w:szCs w:val="24"/>
                <w:vertAlign w:val="superscript"/>
              </w:rPr>
            </w:rPrChange>
          </w:rPr>
          <w:t xml:space="preserve"> offer mechanisms for filtering unsafe or harmful inputs and outputs, detecting PII, and enforcing compliance and data safety directly at the endpoint level.</w:t>
        </w:r>
        <w:r w:rsidDel="00000000" w:rsidR="00000000" w:rsidRPr="00000000">
          <w:fldChar w:fldCharType="begin"/>
          <w:instrText xml:space="preserve"> HYPERLINK "https://community.databricks.com/t5/technical-blog/how-to-use-ai-guardrails-using-mosaic-ai-gateway/ba-p/122655" </w:instrText>
          <w:fldChar w:fldCharType="separate"/>
        </w:r>
        <w:r w:rsidDel="00000000" w:rsidR="00000000" w:rsidRPr="00000000">
          <w:rPr>
            <w:rFonts w:ascii="Google Sans Text" w:cs="Google Sans Text" w:eastAsia="Google Sans Text" w:hAnsi="Google Sans Text"/>
            <w:color w:val="1155cc"/>
            <w:sz w:val="24"/>
            <w:szCs w:val="24"/>
            <w:u w:val="single"/>
            <w:vertAlign w:val="superscript"/>
            <w:rtl w:val="0"/>
          </w:rPr>
          <w:t xml:space="preserve">databricks</w:t>
        </w:r>
      </w:ins>
    </w:p>
    <w:p w:rsidR="00000000" w:rsidDel="00000000" w:rsidP="00000000" w:rsidRDefault="00000000" w:rsidRPr="00000000" w14:paraId="0000008D">
      <w:pPr>
        <w:spacing w:after="240" w:before="240" w:line="275.9999942779541" w:lineRule="auto"/>
        <w:ind w:left="0" w:firstLine="0"/>
        <w:rPr>
          <w:rFonts w:ascii="Arial" w:cs="Arial" w:eastAsia="Arial" w:hAnsi="Arial"/>
          <w:b w:val="0"/>
          <w:i w:val="0"/>
          <w:smallCaps w:val="0"/>
          <w:strike w:val="0"/>
          <w:color w:val="000000"/>
          <w:sz w:val="22"/>
          <w:szCs w:val="22"/>
          <w:u w:val="none"/>
          <w:shd w:fill="auto" w:val="clear"/>
          <w:vertAlign w:val="baseline"/>
          <w:rPrChange w:author="ACADIMICS" w:id="6" w:date="2025-10-02T14:42:33Z">
            <w:rPr>
              <w:rFonts w:ascii="Google Sans Text" w:cs="Google Sans Text" w:eastAsia="Google Sans Text" w:hAnsi="Google Sans Text"/>
              <w:sz w:val="24"/>
              <w:szCs w:val="24"/>
              <w:vertAlign w:val="superscript"/>
            </w:rPr>
          </w:rPrChange>
        </w:rPr>
        <w:pPrChange w:author="ACADIMICS" w:id="0" w:date="2025-10-02T14:42:33Z">
          <w:pPr>
            <w:pBdr>
              <w:top w:space="0" w:sz="0" w:val="nil"/>
              <w:left w:space="0" w:sz="0" w:val="nil"/>
              <w:bottom w:space="0" w:sz="0" w:val="nil"/>
              <w:right w:space="0" w:sz="0" w:val="nil"/>
              <w:between w:space="0" w:sz="0" w:val="nil"/>
            </w:pBdr>
            <w:shd w:fill="auto" w:val="clear"/>
            <w:spacing w:after="240" w:line="275.9999942779541" w:lineRule="auto"/>
          </w:pPr>
        </w:pPrChange>
      </w:pPr>
      <w:r w:rsidDel="00000000" w:rsidR="00000000" w:rsidRPr="00000000">
        <w:fldChar w:fldCharType="end"/>
      </w:r>
      <w:ins w:author="ACADIMICS" w:id="5" w:date="2025-10-02T14:42:33Z">
        <w:r w:rsidDel="00000000" w:rsidR="00000000" w:rsidRPr="00000000">
          <w:rPr>
            <w:rFonts w:ascii="Google Sans Text" w:cs="Google Sans Text" w:eastAsia="Google Sans Text" w:hAnsi="Google Sans Text"/>
            <w:sz w:val="24"/>
            <w:szCs w:val="24"/>
            <w:vertAlign w:val="superscript"/>
            <w:rtl w:val="0"/>
            <w:rPrChange w:author="ACADIMICS" w:id="6" w:date="2025-10-02T14:42:33Z">
              <w:rPr>
                <w:rFonts w:ascii="Google Sans Text" w:cs="Google Sans Text" w:eastAsia="Google Sans Text" w:hAnsi="Google Sans Text"/>
                <w:sz w:val="24"/>
                <w:szCs w:val="24"/>
                <w:vertAlign w:val="superscript"/>
              </w:rPr>
            </w:rPrChange>
          </w:rPr>
          <w:t xml:space="preserve">These capabilities are model-agnostic and compatible with any LLM, currently leveraging Llama Guard 2-8b for safety filtering tasks.</w:t>
        </w:r>
        <w:r w:rsidDel="00000000" w:rsidR="00000000" w:rsidRPr="00000000">
          <w:fldChar w:fldCharType="begin"/>
        </w:r>
        <w:r w:rsidDel="00000000" w:rsidR="00000000" w:rsidRPr="00000000">
          <w:instrText xml:space="preserve">HYPERLINK "https://community.databricks.com/t5/technical-blog/how-to-use-ai-guardrails-using-mosaic-ai-gateway/ba-p/122655"</w:instrText>
        </w:r>
        <w:r w:rsidDel="00000000" w:rsidR="00000000" w:rsidRPr="00000000">
          <w:fldChar w:fldCharType="separate"/>
        </w:r>
        <w:r w:rsidDel="00000000" w:rsidR="00000000" w:rsidRPr="00000000">
          <w:rPr>
            <w:rFonts w:ascii="Google Sans Text" w:cs="Google Sans Text" w:eastAsia="Google Sans Text" w:hAnsi="Google Sans Text"/>
            <w:color w:val="1155cc"/>
            <w:sz w:val="24"/>
            <w:szCs w:val="24"/>
            <w:u w:val="single"/>
            <w:vertAlign w:val="superscript"/>
            <w:rtl w:val="0"/>
          </w:rPr>
          <w:t xml:space="preserve">databricks</w:t>
        </w:r>
        <w:r w:rsidDel="00000000" w:rsidR="00000000" w:rsidRPr="00000000">
          <w:fldChar w:fldCharType="end"/>
        </w:r>
      </w:ins>
      <w:r w:rsidDel="00000000" w:rsidR="00000000" w:rsidRPr="00000000">
        <w:rPr>
          <w:rtl w:val="0"/>
        </w:rPr>
      </w:r>
    </w:p>
    <w:p w:rsidR="00000000" w:rsidDel="00000000" w:rsidP="00000000" w:rsidRDefault="00000000" w:rsidRPr="00000000" w14:paraId="0000008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B. Phase 2: Contextual Grounding via Retrieval Augmented Generation (RAG)</w:t>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Contextual grounding is achieved through RAG, a technique that leverages proprietary knowledge to generate more accurate and domain-specific responses.</w:t>
      </w:r>
      <w:r w:rsidDel="00000000" w:rsidR="00000000" w:rsidRPr="00000000">
        <w:rPr>
          <w:rFonts w:ascii="Google Sans Text" w:cs="Google Sans Text" w:eastAsia="Google Sans Text" w:hAnsi="Google Sans Text"/>
          <w:sz w:val="24"/>
          <w:szCs w:val="24"/>
          <w:vertAlign w:val="superscript"/>
          <w:rtl w:val="0"/>
        </w:rPr>
        <w:t xml:space="preserve">14</w:t>
      </w:r>
    </w:p>
    <w:p w:rsidR="00000000" w:rsidDel="00000000" w:rsidP="00000000" w:rsidRDefault="00000000" w:rsidRPr="00000000" w14:paraId="00000091">
      <w:pPr>
        <w:numPr>
          <w:ilvl w:val="0"/>
          <w:numId w:val="8"/>
        </w:numPr>
        <w:pBdr>
          <w:top w:space="0" w:sz="0" w:val="nil"/>
          <w:left w:space="0" w:sz="0" w:val="nil"/>
          <w:bottom w:space="0" w:sz="0" w:val="nil"/>
          <w:right w:space="0" w:sz="0" w:val="nil"/>
          <w:between w:space="0" w:sz="0" w:val="nil"/>
        </w:pBdr>
        <w:shd w:fill="auto" w:val="clear"/>
        <w:spacing w:after="120" w:line="275.9999942779541" w:lineRule="auto"/>
        <w:ind w:left="480" w:hanging="360"/>
        <w:rPr>
          <w:ins w:author="ACADIMICS" w:id="7" w:date="2025-10-02T15:21:31Z"/>
        </w:rPr>
      </w:pPr>
      <w:r w:rsidDel="00000000" w:rsidR="00000000" w:rsidRPr="00000000">
        <w:rPr>
          <w:rFonts w:ascii="Google Sans Text" w:cs="Google Sans Text" w:eastAsia="Google Sans Text" w:hAnsi="Google Sans Text"/>
          <w:b w:val="1"/>
          <w:rtl w:val="0"/>
        </w:rPr>
        <w:t xml:space="preserve">Semantic Retrieval Strategy:</w:t>
      </w:r>
      <w:r w:rsidDel="00000000" w:rsidR="00000000" w:rsidRPr="00000000">
        <w:rPr>
          <w:rFonts w:ascii="Google Sans Text" w:cs="Google Sans Text" w:eastAsia="Google Sans Text" w:hAnsi="Google Sans Text"/>
          <w:rtl w:val="0"/>
        </w:rPr>
        <w:t xml:space="preserve"> The cleaned user prompt is used to query the knowledge base, primarily the Unity Catalog metadata store. This step retrieves context, including schema information, column descriptions, and even sample row-level data or examples of common queries (if annotated).</w:t>
      </w:r>
      <w:r w:rsidDel="00000000" w:rsidR="00000000" w:rsidRPr="00000000">
        <w:rPr>
          <w:rFonts w:ascii="Google Sans Text" w:cs="Google Sans Text" w:eastAsia="Google Sans Text" w:hAnsi="Google Sans Text"/>
          <w:sz w:val="24"/>
          <w:szCs w:val="24"/>
          <w:vertAlign w:val="superscript"/>
          <w:rtl w:val="0"/>
        </w:rPr>
        <w:t xml:space="preserve">7</w:t>
      </w:r>
      <w:r w:rsidDel="00000000" w:rsidR="00000000" w:rsidRPr="00000000">
        <w:rPr>
          <w:rFonts w:ascii="Google Sans Text" w:cs="Google Sans Text" w:eastAsia="Google Sans Text" w:hAnsi="Google Sans Text"/>
          <w:rtl w:val="0"/>
        </w:rPr>
        <w:t xml:space="preserve"> The retrieval must be scoped exclusively by the user’s UC access privileges, limiting the metadata exposed in the prompt to only what is necessary and authorized.</w:t>
      </w:r>
      <w:ins w:author="ACADIMICS" w:id="7" w:date="2025-10-02T15:21:31Z">
        <w:r w:rsidDel="00000000" w:rsidR="00000000" w:rsidRPr="00000000">
          <w:rPr>
            <w:rtl w:val="0"/>
          </w:rPr>
        </w:r>
      </w:ins>
    </w:p>
    <w:p w:rsidR="00000000" w:rsidDel="00000000" w:rsidP="00000000" w:rsidRDefault="00000000" w:rsidRPr="00000000" w14:paraId="00000092">
      <w:pPr>
        <w:spacing w:after="240" w:before="240" w:line="275.9999942779541" w:lineRule="auto"/>
        <w:rPr>
          <w:ins w:author="ACADIMICS" w:id="7" w:date="2025-10-02T15:21:31Z"/>
          <w:rFonts w:ascii="Google Sans Text" w:cs="Google Sans Text" w:eastAsia="Google Sans Text" w:hAnsi="Google Sans Text"/>
          <w:rPrChange w:author="ACADIMICS" w:id="8" w:date="2025-10-02T15:21:31Z">
            <w:rPr>
              <w:rFonts w:ascii="Google Sans Text" w:cs="Google Sans Text" w:eastAsia="Google Sans Text" w:hAnsi="Google Sans Text"/>
            </w:rPr>
          </w:rPrChange>
        </w:rPr>
      </w:pPr>
      <w:ins w:author="ACADIMICS" w:id="7" w:date="2025-10-02T15:21:31Z">
        <w:r w:rsidDel="00000000" w:rsidR="00000000" w:rsidRPr="00000000">
          <w:rPr>
            <w:rFonts w:ascii="Google Sans Text" w:cs="Google Sans Text" w:eastAsia="Google Sans Text" w:hAnsi="Google Sans Text"/>
            <w:rtl w:val="0"/>
            <w:rPrChange w:author="ACADIMICS" w:id="8" w:date="2025-10-02T15:21:31Z">
              <w:rPr>
                <w:rFonts w:ascii="Google Sans Text" w:cs="Google Sans Text" w:eastAsia="Google Sans Text" w:hAnsi="Google Sans Text"/>
              </w:rPr>
            </w:rPrChange>
          </w:rPr>
          <w:t xml:space="preserve">A semantic retrieval strategy for Databricks using Unity Catalog involves querying the metadata store in a way that flexibly and securely returns context relevant to the user's prompt while strictly respecting access privileges. This is key for natural language agentic systems, where prompts are mapped to actionable database information for code generation or workflow support.</w:t>
        </w:r>
      </w:ins>
    </w:p>
    <w:p w:rsidR="00000000" w:rsidDel="00000000" w:rsidP="00000000" w:rsidRDefault="00000000" w:rsidRPr="00000000" w14:paraId="00000093">
      <w:pPr>
        <w:pStyle w:val="Heading2"/>
        <w:spacing w:after="80" w:before="360" w:line="275.9999942779541" w:lineRule="auto"/>
        <w:ind w:left="480" w:firstLine="0"/>
        <w:rPr>
          <w:ins w:author="ACADIMICS" w:id="7" w:date="2025-10-02T15:21:31Z"/>
          <w:rFonts w:ascii="Google Sans Text" w:cs="Google Sans Text" w:eastAsia="Google Sans Text" w:hAnsi="Google Sans Text"/>
          <w:sz w:val="34"/>
          <w:szCs w:val="34"/>
          <w:rPrChange w:author="ACADIMICS" w:id="8" w:date="2025-10-02T15:21:31Z">
            <w:rPr>
              <w:rFonts w:ascii="Google Sans Text" w:cs="Google Sans Text" w:eastAsia="Google Sans Text" w:hAnsi="Google Sans Text"/>
            </w:rPr>
          </w:rPrChange>
        </w:rPr>
      </w:pPr>
      <w:ins w:author="ACADIMICS" w:id="7" w:date="2025-10-02T15:21:31Z">
        <w:bookmarkStart w:colFirst="0" w:colLast="0" w:name="_8nzod759ggrv" w:id="11"/>
        <w:bookmarkEnd w:id="11"/>
        <w:r w:rsidDel="00000000" w:rsidR="00000000" w:rsidRPr="00000000">
          <w:rPr>
            <w:rFonts w:ascii="Google Sans Text" w:cs="Google Sans Text" w:eastAsia="Google Sans Text" w:hAnsi="Google Sans Text"/>
            <w:sz w:val="34"/>
            <w:szCs w:val="34"/>
            <w:rtl w:val="0"/>
            <w:rPrChange w:author="ACADIMICS" w:id="8" w:date="2025-10-02T15:21:31Z">
              <w:rPr>
                <w:rFonts w:ascii="Google Sans Text" w:cs="Google Sans Text" w:eastAsia="Google Sans Text" w:hAnsi="Google Sans Text"/>
              </w:rPr>
            </w:rPrChange>
          </w:rPr>
          <w:t xml:space="preserve">How Semantic Retrieval Works in Unity Catalog</w:t>
        </w:r>
      </w:ins>
    </w:p>
    <w:p w:rsidR="00000000" w:rsidDel="00000000" w:rsidP="00000000" w:rsidRDefault="00000000" w:rsidRPr="00000000" w14:paraId="00000094">
      <w:pPr>
        <w:numPr>
          <w:ilvl w:val="0"/>
          <w:numId w:val="1"/>
        </w:numPr>
        <w:spacing w:after="0" w:afterAutospacing="0" w:before="240" w:line="275.9999942779541" w:lineRule="auto"/>
        <w:ind w:left="720" w:hanging="360"/>
        <w:rPr>
          <w:ins w:author="ACADIMICS" w:id="7" w:date="2025-10-02T15:21:31Z"/>
          <w:rFonts w:ascii="Google Sans Text" w:cs="Google Sans Text" w:eastAsia="Google Sans Text" w:hAnsi="Google Sans Text"/>
        </w:rPr>
      </w:pPr>
      <w:ins w:author="ACADIMICS" w:id="7" w:date="2025-10-02T15:21:31Z">
        <w:r w:rsidDel="00000000" w:rsidR="00000000" w:rsidRPr="00000000">
          <w:rPr>
            <w:rFonts w:ascii="Google Sans Text" w:cs="Google Sans Text" w:eastAsia="Google Sans Text" w:hAnsi="Google Sans Text"/>
            <w:b w:val="1"/>
            <w:rtl w:val="0"/>
            <w:rPrChange w:author="ACADIMICS" w:id="8" w:date="2025-10-02T15:21:31Z">
              <w:rPr>
                <w:rFonts w:ascii="Google Sans Text" w:cs="Google Sans Text" w:eastAsia="Google Sans Text" w:hAnsi="Google Sans Text"/>
              </w:rPr>
            </w:rPrChange>
          </w:rPr>
          <w:t xml:space="preserve">Prompt Cleaning:</w:t>
        </w:r>
        <w:r w:rsidDel="00000000" w:rsidR="00000000" w:rsidRPr="00000000">
          <w:rPr>
            <w:rFonts w:ascii="Google Sans Text" w:cs="Google Sans Text" w:eastAsia="Google Sans Text" w:hAnsi="Google Sans Text"/>
            <w:rtl w:val="0"/>
            <w:rPrChange w:author="ACADIMICS" w:id="8" w:date="2025-10-02T15:21:31Z">
              <w:rPr>
                <w:rFonts w:ascii="Google Sans Text" w:cs="Google Sans Text" w:eastAsia="Google Sans Text" w:hAnsi="Google Sans Text"/>
              </w:rPr>
            </w:rPrChange>
          </w:rPr>
          <w:t xml:space="preserve"> The user's raw input is normalized to optimize semantic search accuracy. This helps reduce noise and maximize matches with metadata.</w:t>
        </w:r>
        <w:r w:rsidDel="00000000" w:rsidR="00000000" w:rsidRPr="00000000">
          <w:fldChar w:fldCharType="begin"/>
        </w:r>
        <w:r w:rsidDel="00000000" w:rsidR="00000000" w:rsidRPr="00000000">
          <w:instrText xml:space="preserve">HYPERLINK "https://www.scribd.com/document/841301112/Metadata-Retrieval-with-Unity-Catalog-REST-API-Quick-Start-ext"</w:instrText>
        </w:r>
        <w:r w:rsidDel="00000000" w:rsidR="00000000" w:rsidRPr="00000000">
          <w:fldChar w:fldCharType="separate"/>
        </w:r>
        <w:r w:rsidDel="00000000" w:rsidR="00000000" w:rsidRPr="00000000">
          <w:rPr>
            <w:rFonts w:ascii="Google Sans Text" w:cs="Google Sans Text" w:eastAsia="Google Sans Text" w:hAnsi="Google Sans Text"/>
            <w:color w:val="1155cc"/>
            <w:u w:val="single"/>
            <w:rtl w:val="0"/>
          </w:rPr>
          <w:t xml:space="preserve">scribd</w:t>
          <w:br w:type="textWrapping"/>
        </w:r>
        <w:r w:rsidDel="00000000" w:rsidR="00000000" w:rsidRPr="00000000">
          <w:fldChar w:fldCharType="end"/>
        </w:r>
        <w:r w:rsidDel="00000000" w:rsidR="00000000" w:rsidRPr="00000000">
          <w:rPr>
            <w:rtl w:val="0"/>
          </w:rPr>
        </w:r>
      </w:ins>
    </w:p>
    <w:p w:rsidR="00000000" w:rsidDel="00000000" w:rsidP="00000000" w:rsidRDefault="00000000" w:rsidRPr="00000000" w14:paraId="00000095">
      <w:pPr>
        <w:numPr>
          <w:ilvl w:val="0"/>
          <w:numId w:val="1"/>
        </w:numPr>
        <w:spacing w:after="0" w:afterAutospacing="0" w:before="0" w:beforeAutospacing="0" w:line="275.9999942779541" w:lineRule="auto"/>
        <w:ind w:left="720" w:hanging="360"/>
        <w:rPr>
          <w:ins w:author="ACADIMICS" w:id="7" w:date="2025-10-02T15:21:31Z"/>
          <w:rFonts w:ascii="Google Sans Text" w:cs="Google Sans Text" w:eastAsia="Google Sans Text" w:hAnsi="Google Sans Text"/>
        </w:rPr>
      </w:pPr>
      <w:ins w:author="ACADIMICS" w:id="7" w:date="2025-10-02T15:21:31Z">
        <w:r w:rsidDel="00000000" w:rsidR="00000000" w:rsidRPr="00000000">
          <w:rPr>
            <w:rFonts w:ascii="Google Sans Text" w:cs="Google Sans Text" w:eastAsia="Google Sans Text" w:hAnsi="Google Sans Text"/>
            <w:b w:val="1"/>
            <w:rtl w:val="0"/>
            <w:rPrChange w:author="ACADIMICS" w:id="8" w:date="2025-10-02T15:21:31Z">
              <w:rPr>
                <w:rFonts w:ascii="Google Sans Text" w:cs="Google Sans Text" w:eastAsia="Google Sans Text" w:hAnsi="Google Sans Text"/>
              </w:rPr>
            </w:rPrChange>
          </w:rPr>
          <w:t xml:space="preserve">Metadata Querying:</w:t>
        </w:r>
        <w:r w:rsidDel="00000000" w:rsidR="00000000" w:rsidRPr="00000000">
          <w:rPr>
            <w:rFonts w:ascii="Google Sans Text" w:cs="Google Sans Text" w:eastAsia="Google Sans Text" w:hAnsi="Google Sans Text"/>
            <w:rtl w:val="0"/>
            <w:rPrChange w:author="ACADIMICS" w:id="8" w:date="2025-10-02T15:21:31Z">
              <w:rPr>
                <w:rFonts w:ascii="Google Sans Text" w:cs="Google Sans Text" w:eastAsia="Google Sans Text" w:hAnsi="Google Sans Text"/>
              </w:rPr>
            </w:rPrChange>
          </w:rPr>
          <w:t xml:space="preserve"> The cleaned prompt is used to search Unity Catalog's metastore, which holds metadata about catalogs, schemas, tables, columns, views, and models organized in a hierarchical structure (</w:t>
        </w:r>
        <w:r w:rsidDel="00000000" w:rsidR="00000000" w:rsidRPr="00000000">
          <w:rPr>
            <w:rFonts w:ascii="Roboto Mono" w:cs="Roboto Mono" w:eastAsia="Roboto Mono" w:hAnsi="Roboto Mono"/>
            <w:color w:val="188038"/>
            <w:rtl w:val="0"/>
            <w:rPrChange w:author="ACADIMICS" w:id="8" w:date="2025-10-02T15:21:31Z">
              <w:rPr>
                <w:rFonts w:ascii="Google Sans Text" w:cs="Google Sans Text" w:eastAsia="Google Sans Text" w:hAnsi="Google Sans Text"/>
              </w:rPr>
            </w:rPrChange>
          </w:rPr>
          <w:t xml:space="preserve">catalog.schema.table</w:t>
        </w:r>
        <w:r w:rsidDel="00000000" w:rsidR="00000000" w:rsidRPr="00000000">
          <w:rPr>
            <w:rFonts w:ascii="Google Sans Text" w:cs="Google Sans Text" w:eastAsia="Google Sans Text" w:hAnsi="Google Sans Text"/>
            <w:rtl w:val="0"/>
            <w:rPrChange w:author="ACADIMICS" w:id="8" w:date="2025-10-02T15:21:31Z">
              <w:rPr>
                <w:rFonts w:ascii="Google Sans Text" w:cs="Google Sans Text" w:eastAsia="Google Sans Text" w:hAnsi="Google Sans Text"/>
              </w:rPr>
            </w:rPrChange>
          </w:rPr>
          <w:t xml:space="preserve">).</w:t>
        </w:r>
        <w:r w:rsidDel="00000000" w:rsidR="00000000" w:rsidRPr="00000000">
          <w:fldChar w:fldCharType="begin"/>
        </w:r>
        <w:r w:rsidDel="00000000" w:rsidR="00000000" w:rsidRPr="00000000">
          <w:instrText xml:space="preserve">HYPERLINK "https://docs.databricks.com/aws/en/data-governance/unity-catalog/"</w:instrText>
        </w:r>
        <w:r w:rsidDel="00000000" w:rsidR="00000000" w:rsidRPr="00000000">
          <w:fldChar w:fldCharType="separate"/>
        </w:r>
        <w:r w:rsidDel="00000000" w:rsidR="00000000" w:rsidRPr="00000000">
          <w:rPr>
            <w:rFonts w:ascii="Google Sans Text" w:cs="Google Sans Text" w:eastAsia="Google Sans Text" w:hAnsi="Google Sans Text"/>
            <w:color w:val="1155cc"/>
            <w:u w:val="single"/>
            <w:rtl w:val="0"/>
          </w:rPr>
          <w:t xml:space="preserve">databricks+2</w:t>
          <w:br w:type="textWrapping"/>
        </w:r>
        <w:r w:rsidDel="00000000" w:rsidR="00000000" w:rsidRPr="00000000">
          <w:fldChar w:fldCharType="end"/>
        </w:r>
        <w:r w:rsidDel="00000000" w:rsidR="00000000" w:rsidRPr="00000000">
          <w:rPr>
            <w:rtl w:val="0"/>
          </w:rPr>
        </w:r>
      </w:ins>
    </w:p>
    <w:p w:rsidR="00000000" w:rsidDel="00000000" w:rsidP="00000000" w:rsidRDefault="00000000" w:rsidRPr="00000000" w14:paraId="00000096">
      <w:pPr>
        <w:numPr>
          <w:ilvl w:val="0"/>
          <w:numId w:val="1"/>
        </w:numPr>
        <w:spacing w:after="0" w:afterAutospacing="0" w:before="0" w:beforeAutospacing="0" w:line="275.9999942779541" w:lineRule="auto"/>
        <w:ind w:left="720" w:hanging="360"/>
        <w:rPr>
          <w:ins w:author="ACADIMICS" w:id="7" w:date="2025-10-02T15:21:31Z"/>
          <w:rFonts w:ascii="Google Sans Text" w:cs="Google Sans Text" w:eastAsia="Google Sans Text" w:hAnsi="Google Sans Text"/>
        </w:rPr>
      </w:pPr>
      <w:ins w:author="ACADIMICS" w:id="7" w:date="2025-10-02T15:21:31Z">
        <w:r w:rsidDel="00000000" w:rsidR="00000000" w:rsidRPr="00000000">
          <w:rPr>
            <w:rFonts w:ascii="Google Sans Text" w:cs="Google Sans Text" w:eastAsia="Google Sans Text" w:hAnsi="Google Sans Text"/>
            <w:b w:val="1"/>
            <w:rtl w:val="0"/>
            <w:rPrChange w:author="ACADIMICS" w:id="8" w:date="2025-10-02T15:21:31Z">
              <w:rPr>
                <w:rFonts w:ascii="Google Sans Text" w:cs="Google Sans Text" w:eastAsia="Google Sans Text" w:hAnsi="Google Sans Text"/>
              </w:rPr>
            </w:rPrChange>
          </w:rPr>
          <w:t xml:space="preserve">Contextual Retrieval:</w:t>
        </w:r>
        <w:r w:rsidDel="00000000" w:rsidR="00000000" w:rsidRPr="00000000">
          <w:rPr>
            <w:rFonts w:ascii="Google Sans Text" w:cs="Google Sans Text" w:eastAsia="Google Sans Text" w:hAnsi="Google Sans Text"/>
            <w:rtl w:val="0"/>
            <w:rPrChange w:author="ACADIMICS" w:id="8" w:date="2025-10-02T15:21:31Z">
              <w:rPr>
                <w:rFonts w:ascii="Google Sans Text" w:cs="Google Sans Text" w:eastAsia="Google Sans Text" w:hAnsi="Google Sans Text"/>
              </w:rPr>
            </w:rPrChange>
          </w:rPr>
          <w:t xml:space="preserve"> Results include schema details, column names, column descriptions, and—in privileged cases—sample row-level data or annotated example queries. This ensures that the agent can generate code or recommendations with context-grounded accuracy.</w:t>
        </w:r>
        <w:r w:rsidDel="00000000" w:rsidR="00000000" w:rsidRPr="00000000">
          <w:fldChar w:fldCharType="begin"/>
        </w:r>
        <w:r w:rsidDel="00000000" w:rsidR="00000000" w:rsidRPr="00000000">
          <w:instrText xml:space="preserve">HYPERLINK "https://coalesce.io/data-insights/what-is-databricks-unity-catalog/"</w:instrText>
        </w:r>
        <w:r w:rsidDel="00000000" w:rsidR="00000000" w:rsidRPr="00000000">
          <w:fldChar w:fldCharType="separate"/>
        </w:r>
        <w:r w:rsidDel="00000000" w:rsidR="00000000" w:rsidRPr="00000000">
          <w:rPr>
            <w:rFonts w:ascii="Google Sans Text" w:cs="Google Sans Text" w:eastAsia="Google Sans Text" w:hAnsi="Google Sans Text"/>
            <w:color w:val="1155cc"/>
            <w:u w:val="single"/>
            <w:rtl w:val="0"/>
          </w:rPr>
          <w:t xml:space="preserve">coalesce+1</w:t>
          <w:br w:type="textWrapping"/>
        </w:r>
        <w:r w:rsidDel="00000000" w:rsidR="00000000" w:rsidRPr="00000000">
          <w:fldChar w:fldCharType="end"/>
        </w:r>
        <w:r w:rsidDel="00000000" w:rsidR="00000000" w:rsidRPr="00000000">
          <w:rPr>
            <w:rtl w:val="0"/>
          </w:rPr>
        </w:r>
      </w:ins>
    </w:p>
    <w:p w:rsidR="00000000" w:rsidDel="00000000" w:rsidP="00000000" w:rsidRDefault="00000000" w:rsidRPr="00000000" w14:paraId="00000097">
      <w:pPr>
        <w:numPr>
          <w:ilvl w:val="0"/>
          <w:numId w:val="1"/>
        </w:numPr>
        <w:spacing w:after="0" w:afterAutospacing="0" w:before="0" w:beforeAutospacing="0" w:line="275.9999942779541" w:lineRule="auto"/>
        <w:ind w:left="720" w:hanging="360"/>
        <w:rPr>
          <w:ins w:author="ACADIMICS" w:id="7" w:date="2025-10-02T15:21:31Z"/>
          <w:rFonts w:ascii="Google Sans Text" w:cs="Google Sans Text" w:eastAsia="Google Sans Text" w:hAnsi="Google Sans Text"/>
        </w:rPr>
      </w:pPr>
      <w:ins w:author="ACADIMICS" w:id="7" w:date="2025-10-02T15:21:31Z">
        <w:r w:rsidDel="00000000" w:rsidR="00000000" w:rsidRPr="00000000">
          <w:rPr>
            <w:rFonts w:ascii="Google Sans Text" w:cs="Google Sans Text" w:eastAsia="Google Sans Text" w:hAnsi="Google Sans Text"/>
            <w:b w:val="1"/>
            <w:rtl w:val="0"/>
            <w:rPrChange w:author="ACADIMICS" w:id="8" w:date="2025-10-02T15:21:31Z">
              <w:rPr>
                <w:rFonts w:ascii="Google Sans Text" w:cs="Google Sans Text" w:eastAsia="Google Sans Text" w:hAnsi="Google Sans Text"/>
              </w:rPr>
            </w:rPrChange>
          </w:rPr>
          <w:t xml:space="preserve">Access Scoping:</w:t>
        </w:r>
        <w:r w:rsidDel="00000000" w:rsidR="00000000" w:rsidRPr="00000000">
          <w:rPr>
            <w:rFonts w:ascii="Google Sans Text" w:cs="Google Sans Text" w:eastAsia="Google Sans Text" w:hAnsi="Google Sans Text"/>
            <w:rtl w:val="0"/>
            <w:rPrChange w:author="ACADIMICS" w:id="8" w:date="2025-10-02T15:21:31Z">
              <w:rPr>
                <w:rFonts w:ascii="Google Sans Text" w:cs="Google Sans Text" w:eastAsia="Google Sans Text" w:hAnsi="Google Sans Text"/>
              </w:rPr>
            </w:rPrChange>
          </w:rPr>
          <w:t xml:space="preserve"> Metadata retrieval is governed by Unity Catalog's fine-grained access control. A user's query can only return objects (catalogs, schemas, tables, columns) that the user has at least </w:t>
        </w:r>
        <w:r w:rsidDel="00000000" w:rsidR="00000000" w:rsidRPr="00000000">
          <w:rPr>
            <w:rFonts w:ascii="Roboto Mono" w:cs="Roboto Mono" w:eastAsia="Roboto Mono" w:hAnsi="Roboto Mono"/>
            <w:color w:val="188038"/>
            <w:rtl w:val="0"/>
            <w:rPrChange w:author="ACADIMICS" w:id="8" w:date="2025-10-02T15:21:31Z">
              <w:rPr>
                <w:rFonts w:ascii="Google Sans Text" w:cs="Google Sans Text" w:eastAsia="Google Sans Text" w:hAnsi="Google Sans Text"/>
              </w:rPr>
            </w:rPrChange>
          </w:rPr>
          <w:t xml:space="preserve">BROWSE</w:t>
        </w:r>
        <w:r w:rsidDel="00000000" w:rsidR="00000000" w:rsidRPr="00000000">
          <w:rPr>
            <w:rFonts w:ascii="Google Sans Text" w:cs="Google Sans Text" w:eastAsia="Google Sans Text" w:hAnsi="Google Sans Text"/>
            <w:rtl w:val="0"/>
            <w:rPrChange w:author="ACADIMICS" w:id="8" w:date="2025-10-02T15:21:31Z">
              <w:rPr>
                <w:rFonts w:ascii="Google Sans Text" w:cs="Google Sans Text" w:eastAsia="Google Sans Text" w:hAnsi="Google Sans Text"/>
              </w:rPr>
            </w:rPrChange>
          </w:rPr>
          <w:t xml:space="preserve"> or </w:t>
        </w:r>
        <w:r w:rsidDel="00000000" w:rsidR="00000000" w:rsidRPr="00000000">
          <w:rPr>
            <w:rFonts w:ascii="Roboto Mono" w:cs="Roboto Mono" w:eastAsia="Roboto Mono" w:hAnsi="Roboto Mono"/>
            <w:color w:val="188038"/>
            <w:rtl w:val="0"/>
            <w:rPrChange w:author="ACADIMICS" w:id="8" w:date="2025-10-02T15:21:31Z">
              <w:rPr>
                <w:rFonts w:ascii="Google Sans Text" w:cs="Google Sans Text" w:eastAsia="Google Sans Text" w:hAnsi="Google Sans Text"/>
              </w:rPr>
            </w:rPrChange>
          </w:rPr>
          <w:t xml:space="preserve">CAN READ</w:t>
        </w:r>
        <w:r w:rsidDel="00000000" w:rsidR="00000000" w:rsidRPr="00000000">
          <w:rPr>
            <w:rFonts w:ascii="Google Sans Text" w:cs="Google Sans Text" w:eastAsia="Google Sans Text" w:hAnsi="Google Sans Text"/>
            <w:rtl w:val="0"/>
            <w:rPrChange w:author="ACADIMICS" w:id="8" w:date="2025-10-02T15:21:31Z">
              <w:rPr>
                <w:rFonts w:ascii="Google Sans Text" w:cs="Google Sans Text" w:eastAsia="Google Sans Text" w:hAnsi="Google Sans Text"/>
              </w:rPr>
            </w:rPrChange>
          </w:rPr>
          <w:t xml:space="preserve"> privileges on, preventing leakage of sensitive or unauthorized information.</w:t>
        </w:r>
        <w:r w:rsidDel="00000000" w:rsidR="00000000" w:rsidRPr="00000000">
          <w:fldChar w:fldCharType="begin"/>
        </w:r>
        <w:r w:rsidDel="00000000" w:rsidR="00000000" w:rsidRPr="00000000">
          <w:instrText xml:space="preserve">HYPERLINK "https://docs.databricks.com/aws/en/data-governance/unity-catalog/data-lineage"</w:instrText>
        </w:r>
        <w:r w:rsidDel="00000000" w:rsidR="00000000" w:rsidRPr="00000000">
          <w:fldChar w:fldCharType="separate"/>
        </w:r>
        <w:r w:rsidDel="00000000" w:rsidR="00000000" w:rsidRPr="00000000">
          <w:rPr>
            <w:rFonts w:ascii="Google Sans Text" w:cs="Google Sans Text" w:eastAsia="Google Sans Text" w:hAnsi="Google Sans Text"/>
            <w:color w:val="1155cc"/>
            <w:u w:val="single"/>
            <w:rtl w:val="0"/>
          </w:rPr>
          <w:t xml:space="preserve">databricks+1</w:t>
          <w:br w:type="textWrapping"/>
        </w:r>
        <w:r w:rsidDel="00000000" w:rsidR="00000000" w:rsidRPr="00000000">
          <w:fldChar w:fldCharType="end"/>
        </w:r>
        <w:r w:rsidDel="00000000" w:rsidR="00000000" w:rsidRPr="00000000">
          <w:rPr>
            <w:rtl w:val="0"/>
          </w:rPr>
        </w:r>
      </w:ins>
    </w:p>
    <w:p w:rsidR="00000000" w:rsidDel="00000000" w:rsidP="00000000" w:rsidRDefault="00000000" w:rsidRPr="00000000" w14:paraId="00000098">
      <w:pPr>
        <w:numPr>
          <w:ilvl w:val="0"/>
          <w:numId w:val="1"/>
        </w:numPr>
        <w:spacing w:after="240" w:before="0" w:beforeAutospacing="0" w:line="275.9999942779541" w:lineRule="auto"/>
        <w:ind w:left="720" w:hanging="360"/>
        <w:rPr>
          <w:ins w:author="ACADIMICS" w:id="7" w:date="2025-10-02T15:21:31Z"/>
          <w:rFonts w:ascii="Google Sans Text" w:cs="Google Sans Text" w:eastAsia="Google Sans Text" w:hAnsi="Google Sans Text"/>
        </w:rPr>
      </w:pPr>
      <w:ins w:author="ACADIMICS" w:id="7" w:date="2025-10-02T15:21:31Z">
        <w:r w:rsidDel="00000000" w:rsidR="00000000" w:rsidRPr="00000000">
          <w:rPr>
            <w:rFonts w:ascii="Google Sans Text" w:cs="Google Sans Text" w:eastAsia="Google Sans Text" w:hAnsi="Google Sans Text"/>
            <w:b w:val="1"/>
            <w:rtl w:val="0"/>
            <w:rPrChange w:author="ACADIMICS" w:id="8" w:date="2025-10-02T15:21:31Z">
              <w:rPr>
                <w:rFonts w:ascii="Google Sans Text" w:cs="Google Sans Text" w:eastAsia="Google Sans Text" w:hAnsi="Google Sans Text"/>
              </w:rPr>
            </w:rPrChange>
          </w:rPr>
          <w:t xml:space="preserve">Minimized Exposure:</w:t>
        </w:r>
        <w:r w:rsidDel="00000000" w:rsidR="00000000" w:rsidRPr="00000000">
          <w:rPr>
            <w:rFonts w:ascii="Google Sans Text" w:cs="Google Sans Text" w:eastAsia="Google Sans Text" w:hAnsi="Google Sans Text"/>
            <w:rtl w:val="0"/>
            <w:rPrChange w:author="ACADIMICS" w:id="8" w:date="2025-10-02T15:21:31Z">
              <w:rPr>
                <w:rFonts w:ascii="Google Sans Text" w:cs="Google Sans Text" w:eastAsia="Google Sans Text" w:hAnsi="Google Sans Text"/>
              </w:rPr>
            </w:rPrChange>
          </w:rPr>
          <w:t xml:space="preserve"> Only essential information is exposed and returned to the user's prompt. For example, if a user only has access to one schema and column descriptions in a catalog, only those are retrieved and surfaced to the agent or application.</w:t>
        </w:r>
        <w:r w:rsidDel="00000000" w:rsidR="00000000" w:rsidRPr="00000000">
          <w:fldChar w:fldCharType="begin"/>
        </w:r>
        <w:r w:rsidDel="00000000" w:rsidR="00000000" w:rsidRPr="00000000">
          <w:instrText xml:space="preserve">HYPERLINK "https://learn.microsoft.com/en-us/purview/register-scan-azure-databricks-unity-catalog"</w:instrText>
        </w:r>
        <w:r w:rsidDel="00000000" w:rsidR="00000000" w:rsidRPr="00000000">
          <w:fldChar w:fldCharType="separate"/>
        </w:r>
        <w:r w:rsidDel="00000000" w:rsidR="00000000" w:rsidRPr="00000000">
          <w:rPr>
            <w:rFonts w:ascii="Google Sans Text" w:cs="Google Sans Text" w:eastAsia="Google Sans Text" w:hAnsi="Google Sans Text"/>
            <w:color w:val="1155cc"/>
            <w:u w:val="single"/>
            <w:rtl w:val="0"/>
          </w:rPr>
          <w:t xml:space="preserve">learn.microsoft+1</w:t>
          <w:br w:type="textWrapping"/>
        </w:r>
        <w:r w:rsidDel="00000000" w:rsidR="00000000" w:rsidRPr="00000000">
          <w:fldChar w:fldCharType="end"/>
        </w:r>
        <w:r w:rsidDel="00000000" w:rsidR="00000000" w:rsidRPr="00000000">
          <w:rPr>
            <w:rtl w:val="0"/>
          </w:rPr>
        </w:r>
      </w:ins>
    </w:p>
    <w:p w:rsidR="00000000" w:rsidDel="00000000" w:rsidP="00000000" w:rsidRDefault="00000000" w:rsidRPr="00000000" w14:paraId="00000099">
      <w:pPr>
        <w:pStyle w:val="Heading2"/>
        <w:spacing w:after="80" w:before="360" w:line="275.9999942779541" w:lineRule="auto"/>
        <w:ind w:left="480" w:firstLine="0"/>
        <w:rPr>
          <w:ins w:author="ACADIMICS" w:id="7" w:date="2025-10-02T15:21:31Z"/>
          <w:rFonts w:ascii="Google Sans Text" w:cs="Google Sans Text" w:eastAsia="Google Sans Text" w:hAnsi="Google Sans Text"/>
          <w:sz w:val="34"/>
          <w:szCs w:val="34"/>
          <w:rPrChange w:author="ACADIMICS" w:id="8" w:date="2025-10-02T15:21:31Z">
            <w:rPr>
              <w:rFonts w:ascii="Google Sans Text" w:cs="Google Sans Text" w:eastAsia="Google Sans Text" w:hAnsi="Google Sans Text"/>
            </w:rPr>
          </w:rPrChange>
        </w:rPr>
      </w:pPr>
      <w:ins w:author="ACADIMICS" w:id="7" w:date="2025-10-02T15:21:31Z">
        <w:bookmarkStart w:colFirst="0" w:colLast="0" w:name="_4thmtte10ugi" w:id="12"/>
        <w:bookmarkEnd w:id="12"/>
        <w:r w:rsidDel="00000000" w:rsidR="00000000" w:rsidRPr="00000000">
          <w:rPr>
            <w:rFonts w:ascii="Google Sans Text" w:cs="Google Sans Text" w:eastAsia="Google Sans Text" w:hAnsi="Google Sans Text"/>
            <w:sz w:val="34"/>
            <w:szCs w:val="34"/>
            <w:rtl w:val="0"/>
            <w:rPrChange w:author="ACADIMICS" w:id="8" w:date="2025-10-02T15:21:31Z">
              <w:rPr>
                <w:rFonts w:ascii="Google Sans Text" w:cs="Google Sans Text" w:eastAsia="Google Sans Text" w:hAnsi="Google Sans Text"/>
              </w:rPr>
            </w:rPrChange>
          </w:rPr>
          <w:t xml:space="preserve">Example Workflow</w:t>
        </w:r>
      </w:ins>
    </w:p>
    <w:tbl>
      <w:tblPr>
        <w:tblStyle w:val="Table4"/>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00"/>
        <w:gridCol w:w="2520"/>
        <w:gridCol w:w="5340"/>
        <w:tblGridChange w:id="0">
          <w:tblGrid>
            <w:gridCol w:w="1500"/>
            <w:gridCol w:w="2520"/>
            <w:gridCol w:w="5340"/>
          </w:tblGrid>
        </w:tblGridChange>
      </w:tblGrid>
      <w:tr>
        <w:trPr>
          <w:cantSplit w:val="0"/>
          <w:trHeight w:val="500" w:hRule="atLeast"/>
          <w:tblHeader w:val="0"/>
          <w:ins w:author="ACADIMICS" w:id="7" w:date="2025-10-02T15:21:31Z"/>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9A">
            <w:pPr>
              <w:spacing w:after="120" w:line="275.9999942779541" w:lineRule="auto"/>
              <w:ind w:left="480" w:firstLine="0"/>
              <w:jc w:val="center"/>
              <w:rPr>
                <w:ins w:author="ACADIMICS" w:id="7" w:date="2025-10-02T15:21:31Z"/>
                <w:rFonts w:ascii="Google Sans Text" w:cs="Google Sans Text" w:eastAsia="Google Sans Text" w:hAnsi="Google Sans Text"/>
                <w:rPrChange w:author="ACADIMICS" w:id="8" w:date="2025-10-02T15:21:31Z">
                  <w:rPr>
                    <w:rFonts w:ascii="Google Sans Text" w:cs="Google Sans Text" w:eastAsia="Google Sans Text" w:hAnsi="Google Sans Text"/>
                  </w:rPr>
                </w:rPrChange>
              </w:rPr>
            </w:pPr>
            <w:ins w:author="ACADIMICS" w:id="7" w:date="2025-10-02T15:21:31Z">
              <w:r w:rsidDel="00000000" w:rsidR="00000000" w:rsidRPr="00000000">
                <w:rPr>
                  <w:rFonts w:ascii="Google Sans Text" w:cs="Google Sans Text" w:eastAsia="Google Sans Text" w:hAnsi="Google Sans Text"/>
                  <w:b w:val="1"/>
                  <w:rtl w:val="0"/>
                  <w:rPrChange w:author="ACADIMICS" w:id="8" w:date="2025-10-02T15:21:31Z">
                    <w:rPr>
                      <w:rFonts w:ascii="Google Sans Text" w:cs="Google Sans Text" w:eastAsia="Google Sans Text" w:hAnsi="Google Sans Text"/>
                    </w:rPr>
                  </w:rPrChange>
                </w:rPr>
                <w:t xml:space="preserve">Step</w:t>
              </w:r>
              <w:r w:rsidDel="00000000" w:rsidR="00000000" w:rsidRPr="00000000">
                <w:rPr>
                  <w:rtl w:val="0"/>
                </w:rPr>
              </w:r>
            </w:ins>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9B">
            <w:pPr>
              <w:spacing w:after="120" w:line="275.9999942779541" w:lineRule="auto"/>
              <w:ind w:left="480" w:firstLine="0"/>
              <w:jc w:val="center"/>
              <w:rPr>
                <w:ins w:author="ACADIMICS" w:id="7" w:date="2025-10-02T15:21:31Z"/>
                <w:rFonts w:ascii="Google Sans Text" w:cs="Google Sans Text" w:eastAsia="Google Sans Text" w:hAnsi="Google Sans Text"/>
                <w:rPrChange w:author="ACADIMICS" w:id="8" w:date="2025-10-02T15:21:31Z">
                  <w:rPr>
                    <w:rFonts w:ascii="Google Sans Text" w:cs="Google Sans Text" w:eastAsia="Google Sans Text" w:hAnsi="Google Sans Text"/>
                  </w:rPr>
                </w:rPrChange>
              </w:rPr>
            </w:pPr>
            <w:ins w:author="ACADIMICS" w:id="7" w:date="2025-10-02T15:21:31Z">
              <w:r w:rsidDel="00000000" w:rsidR="00000000" w:rsidRPr="00000000">
                <w:rPr>
                  <w:rFonts w:ascii="Google Sans Text" w:cs="Google Sans Text" w:eastAsia="Google Sans Text" w:hAnsi="Google Sans Text"/>
                  <w:b w:val="1"/>
                  <w:rtl w:val="0"/>
                  <w:rPrChange w:author="ACADIMICS" w:id="8" w:date="2025-10-02T15:21:31Z">
                    <w:rPr>
                      <w:rFonts w:ascii="Google Sans Text" w:cs="Google Sans Text" w:eastAsia="Google Sans Text" w:hAnsi="Google Sans Text"/>
                    </w:rPr>
                  </w:rPrChange>
                </w:rPr>
                <w:t xml:space="preserve">Action</w:t>
              </w:r>
              <w:r w:rsidDel="00000000" w:rsidR="00000000" w:rsidRPr="00000000">
                <w:rPr>
                  <w:rtl w:val="0"/>
                </w:rPr>
              </w:r>
            </w:ins>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9C">
            <w:pPr>
              <w:spacing w:after="120" w:line="275.9999942779541" w:lineRule="auto"/>
              <w:ind w:left="480" w:firstLine="0"/>
              <w:jc w:val="center"/>
              <w:rPr>
                <w:ins w:author="ACADIMICS" w:id="7" w:date="2025-10-02T15:21:31Z"/>
                <w:rFonts w:ascii="Google Sans Text" w:cs="Google Sans Text" w:eastAsia="Google Sans Text" w:hAnsi="Google Sans Text"/>
                <w:rPrChange w:author="ACADIMICS" w:id="8" w:date="2025-10-02T15:21:31Z">
                  <w:rPr>
                    <w:rFonts w:ascii="Google Sans Text" w:cs="Google Sans Text" w:eastAsia="Google Sans Text" w:hAnsi="Google Sans Text"/>
                  </w:rPr>
                </w:rPrChange>
              </w:rPr>
            </w:pPr>
            <w:ins w:author="ACADIMICS" w:id="7" w:date="2025-10-02T15:21:31Z">
              <w:r w:rsidDel="00000000" w:rsidR="00000000" w:rsidRPr="00000000">
                <w:rPr>
                  <w:rFonts w:ascii="Google Sans Text" w:cs="Google Sans Text" w:eastAsia="Google Sans Text" w:hAnsi="Google Sans Text"/>
                  <w:b w:val="1"/>
                  <w:rtl w:val="0"/>
                  <w:rPrChange w:author="ACADIMICS" w:id="8" w:date="2025-10-02T15:21:31Z">
                    <w:rPr>
                      <w:rFonts w:ascii="Google Sans Text" w:cs="Google Sans Text" w:eastAsia="Google Sans Text" w:hAnsi="Google Sans Text"/>
                    </w:rPr>
                  </w:rPrChange>
                </w:rPr>
                <w:t xml:space="preserve">Output/Context</w:t>
              </w:r>
              <w:r w:rsidDel="00000000" w:rsidR="00000000" w:rsidRPr="00000000">
                <w:rPr>
                  <w:rtl w:val="0"/>
                </w:rPr>
              </w:r>
            </w:ins>
          </w:p>
        </w:tc>
      </w:tr>
      <w:tr>
        <w:trPr>
          <w:cantSplit w:val="0"/>
          <w:trHeight w:val="770" w:hRule="atLeast"/>
          <w:tblHeader w:val="0"/>
          <w:ins w:author="ACADIMICS" w:id="7" w:date="2025-10-02T15:21:31Z"/>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9D">
            <w:pPr>
              <w:spacing w:after="120" w:line="275.9999942779541" w:lineRule="auto"/>
              <w:ind w:left="480" w:firstLine="0"/>
              <w:rPr>
                <w:ins w:author="ACADIMICS" w:id="7" w:date="2025-10-02T15:21:31Z"/>
                <w:rFonts w:ascii="Google Sans Text" w:cs="Google Sans Text" w:eastAsia="Google Sans Text" w:hAnsi="Google Sans Text"/>
                <w:rPrChange w:author="ACADIMICS" w:id="8" w:date="2025-10-02T15:21:31Z">
                  <w:rPr>
                    <w:rFonts w:ascii="Google Sans Text" w:cs="Google Sans Text" w:eastAsia="Google Sans Text" w:hAnsi="Google Sans Text"/>
                  </w:rPr>
                </w:rPrChange>
              </w:rPr>
            </w:pPr>
            <w:ins w:author="ACADIMICS" w:id="7" w:date="2025-10-02T15:21:31Z">
              <w:r w:rsidDel="00000000" w:rsidR="00000000" w:rsidRPr="00000000">
                <w:rPr>
                  <w:rFonts w:ascii="Google Sans Text" w:cs="Google Sans Text" w:eastAsia="Google Sans Text" w:hAnsi="Google Sans Text"/>
                  <w:rtl w:val="0"/>
                  <w:rPrChange w:author="ACADIMICS" w:id="8" w:date="2025-10-02T15:21:31Z">
                    <w:rPr>
                      <w:rFonts w:ascii="Google Sans Text" w:cs="Google Sans Text" w:eastAsia="Google Sans Text" w:hAnsi="Google Sans Text"/>
                    </w:rPr>
                  </w:rPrChange>
                </w:rPr>
                <w:t xml:space="preserve">1</w:t>
              </w:r>
            </w:ins>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9E">
            <w:pPr>
              <w:spacing w:after="120" w:line="275.9999942779541" w:lineRule="auto"/>
              <w:ind w:left="480" w:firstLine="0"/>
              <w:rPr>
                <w:ins w:author="ACADIMICS" w:id="7" w:date="2025-10-02T15:21:31Z"/>
                <w:rFonts w:ascii="Google Sans Text" w:cs="Google Sans Text" w:eastAsia="Google Sans Text" w:hAnsi="Google Sans Text"/>
                <w:rPrChange w:author="ACADIMICS" w:id="8" w:date="2025-10-02T15:21:31Z">
                  <w:rPr>
                    <w:rFonts w:ascii="Google Sans Text" w:cs="Google Sans Text" w:eastAsia="Google Sans Text" w:hAnsi="Google Sans Text"/>
                  </w:rPr>
                </w:rPrChange>
              </w:rPr>
            </w:pPr>
            <w:ins w:author="ACADIMICS" w:id="7" w:date="2025-10-02T15:21:31Z">
              <w:r w:rsidDel="00000000" w:rsidR="00000000" w:rsidRPr="00000000">
                <w:rPr>
                  <w:rFonts w:ascii="Google Sans Text" w:cs="Google Sans Text" w:eastAsia="Google Sans Text" w:hAnsi="Google Sans Text"/>
                  <w:rtl w:val="0"/>
                  <w:rPrChange w:author="ACADIMICS" w:id="8" w:date="2025-10-02T15:21:31Z">
                    <w:rPr>
                      <w:rFonts w:ascii="Google Sans Text" w:cs="Google Sans Text" w:eastAsia="Google Sans Text" w:hAnsi="Google Sans Text"/>
                    </w:rPr>
                  </w:rPrChange>
                </w:rPr>
                <w:t xml:space="preserve">Normalize and clean user prompt</w:t>
              </w:r>
            </w:ins>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9F">
            <w:pPr>
              <w:spacing w:after="120" w:line="275.9999942779541" w:lineRule="auto"/>
              <w:ind w:left="480" w:firstLine="0"/>
              <w:rPr>
                <w:ins w:author="ACADIMICS" w:id="7" w:date="2025-10-02T15:21:31Z"/>
                <w:rFonts w:ascii="Google Sans Text" w:cs="Google Sans Text" w:eastAsia="Google Sans Text" w:hAnsi="Google Sans Text"/>
                <w:rPrChange w:author="ACADIMICS" w:id="8" w:date="2025-10-02T15:21:31Z">
                  <w:rPr>
                    <w:rFonts w:ascii="Google Sans Text" w:cs="Google Sans Text" w:eastAsia="Google Sans Text" w:hAnsi="Google Sans Text"/>
                  </w:rPr>
                </w:rPrChange>
              </w:rPr>
            </w:pPr>
            <w:ins w:author="ACADIMICS" w:id="7" w:date="2025-10-02T15:21:31Z">
              <w:r w:rsidDel="00000000" w:rsidR="00000000" w:rsidRPr="00000000">
                <w:rPr>
                  <w:rFonts w:ascii="Google Sans Text" w:cs="Google Sans Text" w:eastAsia="Google Sans Text" w:hAnsi="Google Sans Text"/>
                  <w:rtl w:val="0"/>
                  <w:rPrChange w:author="ACADIMICS" w:id="8" w:date="2025-10-02T15:21:31Z">
                    <w:rPr>
                      <w:rFonts w:ascii="Google Sans Text" w:cs="Google Sans Text" w:eastAsia="Google Sans Text" w:hAnsi="Google Sans Text"/>
                    </w:rPr>
                  </w:rPrChange>
                </w:rPr>
                <w:t xml:space="preserve">Processed text (“show me order table columns”)</w:t>
              </w:r>
            </w:ins>
          </w:p>
        </w:tc>
      </w:tr>
      <w:tr>
        <w:trPr>
          <w:cantSplit w:val="0"/>
          <w:trHeight w:val="770" w:hRule="atLeast"/>
          <w:tblHeader w:val="0"/>
          <w:ins w:author="ACADIMICS" w:id="7" w:date="2025-10-02T15:21:31Z"/>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A0">
            <w:pPr>
              <w:spacing w:after="120" w:line="275.9999942779541" w:lineRule="auto"/>
              <w:ind w:left="480" w:firstLine="0"/>
              <w:rPr>
                <w:ins w:author="ACADIMICS" w:id="7" w:date="2025-10-02T15:21:31Z"/>
                <w:rFonts w:ascii="Google Sans Text" w:cs="Google Sans Text" w:eastAsia="Google Sans Text" w:hAnsi="Google Sans Text"/>
                <w:rPrChange w:author="ACADIMICS" w:id="8" w:date="2025-10-02T15:21:31Z">
                  <w:rPr>
                    <w:rFonts w:ascii="Google Sans Text" w:cs="Google Sans Text" w:eastAsia="Google Sans Text" w:hAnsi="Google Sans Text"/>
                  </w:rPr>
                </w:rPrChange>
              </w:rPr>
            </w:pPr>
            <w:ins w:author="ACADIMICS" w:id="7" w:date="2025-10-02T15:21:31Z">
              <w:r w:rsidDel="00000000" w:rsidR="00000000" w:rsidRPr="00000000">
                <w:rPr>
                  <w:rFonts w:ascii="Google Sans Text" w:cs="Google Sans Text" w:eastAsia="Google Sans Text" w:hAnsi="Google Sans Text"/>
                  <w:rtl w:val="0"/>
                  <w:rPrChange w:author="ACADIMICS" w:id="8" w:date="2025-10-02T15:21:31Z">
                    <w:rPr>
                      <w:rFonts w:ascii="Google Sans Text" w:cs="Google Sans Text" w:eastAsia="Google Sans Text" w:hAnsi="Google Sans Text"/>
                    </w:rPr>
                  </w:rPrChange>
                </w:rPr>
                <w:t xml:space="preserve">2</w:t>
              </w:r>
            </w:ins>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A1">
            <w:pPr>
              <w:spacing w:after="120" w:line="275.9999942779541" w:lineRule="auto"/>
              <w:ind w:left="480" w:firstLine="0"/>
              <w:rPr>
                <w:ins w:author="ACADIMICS" w:id="7" w:date="2025-10-02T15:21:31Z"/>
                <w:rFonts w:ascii="Google Sans Text" w:cs="Google Sans Text" w:eastAsia="Google Sans Text" w:hAnsi="Google Sans Text"/>
                <w:rPrChange w:author="ACADIMICS" w:id="8" w:date="2025-10-02T15:21:31Z">
                  <w:rPr>
                    <w:rFonts w:ascii="Google Sans Text" w:cs="Google Sans Text" w:eastAsia="Google Sans Text" w:hAnsi="Google Sans Text"/>
                  </w:rPr>
                </w:rPrChange>
              </w:rPr>
            </w:pPr>
            <w:ins w:author="ACADIMICS" w:id="7" w:date="2025-10-02T15:21:31Z">
              <w:r w:rsidDel="00000000" w:rsidR="00000000" w:rsidRPr="00000000">
                <w:rPr>
                  <w:rFonts w:ascii="Google Sans Text" w:cs="Google Sans Text" w:eastAsia="Google Sans Text" w:hAnsi="Google Sans Text"/>
                  <w:rtl w:val="0"/>
                  <w:rPrChange w:author="ACADIMICS" w:id="8" w:date="2025-10-02T15:21:31Z">
                    <w:rPr>
                      <w:rFonts w:ascii="Google Sans Text" w:cs="Google Sans Text" w:eastAsia="Google Sans Text" w:hAnsi="Google Sans Text"/>
                    </w:rPr>
                  </w:rPrChange>
                </w:rPr>
                <w:t xml:space="preserve">Query UC metastore with prompt</w:t>
              </w:r>
            </w:ins>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A2">
            <w:pPr>
              <w:spacing w:after="120" w:line="275.9999942779541" w:lineRule="auto"/>
              <w:ind w:left="480" w:firstLine="0"/>
              <w:rPr>
                <w:ins w:author="ACADIMICS" w:id="7" w:date="2025-10-02T15:21:31Z"/>
                <w:rFonts w:ascii="Google Sans Text" w:cs="Google Sans Text" w:eastAsia="Google Sans Text" w:hAnsi="Google Sans Text"/>
                <w:rPrChange w:author="ACADIMICS" w:id="8" w:date="2025-10-02T15:21:31Z">
                  <w:rPr>
                    <w:rFonts w:ascii="Google Sans Text" w:cs="Google Sans Text" w:eastAsia="Google Sans Text" w:hAnsi="Google Sans Text"/>
                  </w:rPr>
                </w:rPrChange>
              </w:rPr>
            </w:pPr>
            <w:ins w:author="ACADIMICS" w:id="7" w:date="2025-10-02T15:21:31Z">
              <w:r w:rsidDel="00000000" w:rsidR="00000000" w:rsidRPr="00000000">
                <w:rPr>
                  <w:rFonts w:ascii="Google Sans Text" w:cs="Google Sans Text" w:eastAsia="Google Sans Text" w:hAnsi="Google Sans Text"/>
                  <w:rtl w:val="0"/>
                  <w:rPrChange w:author="ACADIMICS" w:id="8" w:date="2025-10-02T15:21:31Z">
                    <w:rPr>
                      <w:rFonts w:ascii="Google Sans Text" w:cs="Google Sans Text" w:eastAsia="Google Sans Text" w:hAnsi="Google Sans Text"/>
                    </w:rPr>
                  </w:rPrChange>
                </w:rPr>
                <w:t xml:space="preserve">Searches catalogs, schemas, tables the user is authorized to view</w:t>
              </w:r>
            </w:ins>
          </w:p>
        </w:tc>
      </w:tr>
      <w:tr>
        <w:trPr>
          <w:cantSplit w:val="0"/>
          <w:trHeight w:val="770" w:hRule="atLeast"/>
          <w:tblHeader w:val="0"/>
          <w:ins w:author="ACADIMICS" w:id="7" w:date="2025-10-02T15:21:31Z"/>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A3">
            <w:pPr>
              <w:spacing w:after="120" w:line="275.9999942779541" w:lineRule="auto"/>
              <w:ind w:left="480" w:firstLine="0"/>
              <w:rPr>
                <w:ins w:author="ACADIMICS" w:id="7" w:date="2025-10-02T15:21:31Z"/>
                <w:rFonts w:ascii="Google Sans Text" w:cs="Google Sans Text" w:eastAsia="Google Sans Text" w:hAnsi="Google Sans Text"/>
                <w:rPrChange w:author="ACADIMICS" w:id="8" w:date="2025-10-02T15:21:31Z">
                  <w:rPr>
                    <w:rFonts w:ascii="Google Sans Text" w:cs="Google Sans Text" w:eastAsia="Google Sans Text" w:hAnsi="Google Sans Text"/>
                  </w:rPr>
                </w:rPrChange>
              </w:rPr>
            </w:pPr>
            <w:ins w:author="ACADIMICS" w:id="7" w:date="2025-10-02T15:21:31Z">
              <w:r w:rsidDel="00000000" w:rsidR="00000000" w:rsidRPr="00000000">
                <w:rPr>
                  <w:rFonts w:ascii="Google Sans Text" w:cs="Google Sans Text" w:eastAsia="Google Sans Text" w:hAnsi="Google Sans Text"/>
                  <w:rtl w:val="0"/>
                  <w:rPrChange w:author="ACADIMICS" w:id="8" w:date="2025-10-02T15:21:31Z">
                    <w:rPr>
                      <w:rFonts w:ascii="Google Sans Text" w:cs="Google Sans Text" w:eastAsia="Google Sans Text" w:hAnsi="Google Sans Text"/>
                    </w:rPr>
                  </w:rPrChange>
                </w:rPr>
                <w:t xml:space="preserve">3</w:t>
              </w:r>
            </w:ins>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A4">
            <w:pPr>
              <w:spacing w:after="120" w:line="275.9999942779541" w:lineRule="auto"/>
              <w:ind w:left="480" w:firstLine="0"/>
              <w:rPr>
                <w:ins w:author="ACADIMICS" w:id="7" w:date="2025-10-02T15:21:31Z"/>
                <w:rFonts w:ascii="Google Sans Text" w:cs="Google Sans Text" w:eastAsia="Google Sans Text" w:hAnsi="Google Sans Text"/>
                <w:rPrChange w:author="ACADIMICS" w:id="8" w:date="2025-10-02T15:21:31Z">
                  <w:rPr>
                    <w:rFonts w:ascii="Google Sans Text" w:cs="Google Sans Text" w:eastAsia="Google Sans Text" w:hAnsi="Google Sans Text"/>
                  </w:rPr>
                </w:rPrChange>
              </w:rPr>
            </w:pPr>
            <w:ins w:author="ACADIMICS" w:id="7" w:date="2025-10-02T15:21:31Z">
              <w:r w:rsidDel="00000000" w:rsidR="00000000" w:rsidRPr="00000000">
                <w:rPr>
                  <w:rFonts w:ascii="Google Sans Text" w:cs="Google Sans Text" w:eastAsia="Google Sans Text" w:hAnsi="Google Sans Text"/>
                  <w:rtl w:val="0"/>
                  <w:rPrChange w:author="ACADIMICS" w:id="8" w:date="2025-10-02T15:21:31Z">
                    <w:rPr>
                      <w:rFonts w:ascii="Google Sans Text" w:cs="Google Sans Text" w:eastAsia="Google Sans Text" w:hAnsi="Google Sans Text"/>
                    </w:rPr>
                  </w:rPrChange>
                </w:rPr>
                <w:t xml:space="preserve">Retrieve relevant metadata</w:t>
              </w:r>
            </w:ins>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A5">
            <w:pPr>
              <w:spacing w:after="120" w:line="275.9999942779541" w:lineRule="auto"/>
              <w:ind w:left="480" w:firstLine="0"/>
              <w:rPr>
                <w:ins w:author="ACADIMICS" w:id="7" w:date="2025-10-02T15:21:31Z"/>
                <w:rFonts w:ascii="Google Sans Text" w:cs="Google Sans Text" w:eastAsia="Google Sans Text" w:hAnsi="Google Sans Text"/>
                <w:rPrChange w:author="ACADIMICS" w:id="8" w:date="2025-10-02T15:21:31Z">
                  <w:rPr>
                    <w:rFonts w:ascii="Google Sans Text" w:cs="Google Sans Text" w:eastAsia="Google Sans Text" w:hAnsi="Google Sans Text"/>
                  </w:rPr>
                </w:rPrChange>
              </w:rPr>
            </w:pPr>
            <w:ins w:author="ACADIMICS" w:id="7" w:date="2025-10-02T15:21:31Z">
              <w:r w:rsidDel="00000000" w:rsidR="00000000" w:rsidRPr="00000000">
                <w:rPr>
                  <w:rFonts w:ascii="Google Sans Text" w:cs="Google Sans Text" w:eastAsia="Google Sans Text" w:hAnsi="Google Sans Text"/>
                  <w:rtl w:val="0"/>
                  <w:rPrChange w:author="ACADIMICS" w:id="8" w:date="2025-10-02T15:21:31Z">
                    <w:rPr>
                      <w:rFonts w:ascii="Google Sans Text" w:cs="Google Sans Text" w:eastAsia="Google Sans Text" w:hAnsi="Google Sans Text"/>
                    </w:rPr>
                  </w:rPrChange>
                </w:rPr>
                <w:t xml:space="preserve">Column names, descriptions, data types, sample queries, possibly row samples (if allowed)</w:t>
              </w:r>
            </w:ins>
          </w:p>
        </w:tc>
      </w:tr>
      <w:tr>
        <w:trPr>
          <w:cantSplit w:val="0"/>
          <w:trHeight w:val="500" w:hRule="atLeast"/>
          <w:tblHeader w:val="0"/>
          <w:ins w:author="ACADIMICS" w:id="7" w:date="2025-10-02T15:21:31Z"/>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A6">
            <w:pPr>
              <w:spacing w:after="120" w:line="275.9999942779541" w:lineRule="auto"/>
              <w:ind w:left="480" w:firstLine="0"/>
              <w:rPr>
                <w:ins w:author="ACADIMICS" w:id="7" w:date="2025-10-02T15:21:31Z"/>
                <w:rFonts w:ascii="Google Sans Text" w:cs="Google Sans Text" w:eastAsia="Google Sans Text" w:hAnsi="Google Sans Text"/>
                <w:rPrChange w:author="ACADIMICS" w:id="8" w:date="2025-10-02T15:21:31Z">
                  <w:rPr>
                    <w:rFonts w:ascii="Google Sans Text" w:cs="Google Sans Text" w:eastAsia="Google Sans Text" w:hAnsi="Google Sans Text"/>
                  </w:rPr>
                </w:rPrChange>
              </w:rPr>
            </w:pPr>
            <w:ins w:author="ACADIMICS" w:id="7" w:date="2025-10-02T15:21:31Z">
              <w:r w:rsidDel="00000000" w:rsidR="00000000" w:rsidRPr="00000000">
                <w:rPr>
                  <w:rFonts w:ascii="Google Sans Text" w:cs="Google Sans Text" w:eastAsia="Google Sans Text" w:hAnsi="Google Sans Text"/>
                  <w:rtl w:val="0"/>
                  <w:rPrChange w:author="ACADIMICS" w:id="8" w:date="2025-10-02T15:21:31Z">
                    <w:rPr>
                      <w:rFonts w:ascii="Google Sans Text" w:cs="Google Sans Text" w:eastAsia="Google Sans Text" w:hAnsi="Google Sans Text"/>
                    </w:rPr>
                  </w:rPrChange>
                </w:rPr>
                <w:t xml:space="preserve">4</w:t>
              </w:r>
            </w:ins>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A7">
            <w:pPr>
              <w:spacing w:after="120" w:line="275.9999942779541" w:lineRule="auto"/>
              <w:ind w:left="480" w:firstLine="0"/>
              <w:rPr>
                <w:ins w:author="ACADIMICS" w:id="7" w:date="2025-10-02T15:21:31Z"/>
                <w:rFonts w:ascii="Google Sans Text" w:cs="Google Sans Text" w:eastAsia="Google Sans Text" w:hAnsi="Google Sans Text"/>
                <w:rPrChange w:author="ACADIMICS" w:id="8" w:date="2025-10-02T15:21:31Z">
                  <w:rPr>
                    <w:rFonts w:ascii="Google Sans Text" w:cs="Google Sans Text" w:eastAsia="Google Sans Text" w:hAnsi="Google Sans Text"/>
                  </w:rPr>
                </w:rPrChange>
              </w:rPr>
            </w:pPr>
            <w:ins w:author="ACADIMICS" w:id="7" w:date="2025-10-02T15:21:31Z">
              <w:r w:rsidDel="00000000" w:rsidR="00000000" w:rsidRPr="00000000">
                <w:rPr>
                  <w:rFonts w:ascii="Google Sans Text" w:cs="Google Sans Text" w:eastAsia="Google Sans Text" w:hAnsi="Google Sans Text"/>
                  <w:rtl w:val="0"/>
                  <w:rPrChange w:author="ACADIMICS" w:id="8" w:date="2025-10-02T15:21:31Z">
                    <w:rPr>
                      <w:rFonts w:ascii="Google Sans Text" w:cs="Google Sans Text" w:eastAsia="Google Sans Text" w:hAnsi="Google Sans Text"/>
                    </w:rPr>
                  </w:rPrChange>
                </w:rPr>
                <w:t xml:space="preserve">Enforce access control</w:t>
              </w:r>
            </w:ins>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A8">
            <w:pPr>
              <w:spacing w:after="120" w:line="275.9999942779541" w:lineRule="auto"/>
              <w:ind w:left="480" w:firstLine="0"/>
              <w:rPr>
                <w:ins w:author="ACADIMICS" w:id="7" w:date="2025-10-02T15:21:31Z"/>
                <w:rFonts w:ascii="Google Sans Text" w:cs="Google Sans Text" w:eastAsia="Google Sans Text" w:hAnsi="Google Sans Text"/>
                <w:rPrChange w:author="ACADIMICS" w:id="8" w:date="2025-10-02T15:21:31Z">
                  <w:rPr>
                    <w:rFonts w:ascii="Google Sans Text" w:cs="Google Sans Text" w:eastAsia="Google Sans Text" w:hAnsi="Google Sans Text"/>
                  </w:rPr>
                </w:rPrChange>
              </w:rPr>
            </w:pPr>
            <w:ins w:author="ACADIMICS" w:id="7" w:date="2025-10-02T15:21:31Z">
              <w:r w:rsidDel="00000000" w:rsidR="00000000" w:rsidRPr="00000000">
                <w:rPr>
                  <w:rFonts w:ascii="Google Sans Text" w:cs="Google Sans Text" w:eastAsia="Google Sans Text" w:hAnsi="Google Sans Text"/>
                  <w:rtl w:val="0"/>
                  <w:rPrChange w:author="ACADIMICS" w:id="8" w:date="2025-10-02T15:21:31Z">
                    <w:rPr>
                      <w:rFonts w:ascii="Google Sans Text" w:cs="Google Sans Text" w:eastAsia="Google Sans Text" w:hAnsi="Google Sans Text"/>
                    </w:rPr>
                  </w:rPrChange>
                </w:rPr>
                <w:t xml:space="preserve">Limits metadata to assets the user can access</w:t>
              </w:r>
            </w:ins>
          </w:p>
        </w:tc>
      </w:tr>
      <w:tr>
        <w:trPr>
          <w:cantSplit w:val="0"/>
          <w:trHeight w:val="770" w:hRule="atLeast"/>
          <w:tblHeader w:val="0"/>
          <w:ins w:author="ACADIMICS" w:id="7" w:date="2025-10-02T15:21:31Z"/>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A9">
            <w:pPr>
              <w:spacing w:after="120" w:line="275.9999942779541" w:lineRule="auto"/>
              <w:ind w:left="480" w:firstLine="0"/>
              <w:rPr>
                <w:ins w:author="ACADIMICS" w:id="7" w:date="2025-10-02T15:21:31Z"/>
                <w:rFonts w:ascii="Google Sans Text" w:cs="Google Sans Text" w:eastAsia="Google Sans Text" w:hAnsi="Google Sans Text"/>
                <w:rPrChange w:author="ACADIMICS" w:id="8" w:date="2025-10-02T15:21:31Z">
                  <w:rPr>
                    <w:rFonts w:ascii="Google Sans Text" w:cs="Google Sans Text" w:eastAsia="Google Sans Text" w:hAnsi="Google Sans Text"/>
                  </w:rPr>
                </w:rPrChange>
              </w:rPr>
            </w:pPr>
            <w:ins w:author="ACADIMICS" w:id="7" w:date="2025-10-02T15:21:31Z">
              <w:r w:rsidDel="00000000" w:rsidR="00000000" w:rsidRPr="00000000">
                <w:rPr>
                  <w:rFonts w:ascii="Google Sans Text" w:cs="Google Sans Text" w:eastAsia="Google Sans Text" w:hAnsi="Google Sans Text"/>
                  <w:rtl w:val="0"/>
                  <w:rPrChange w:author="ACADIMICS" w:id="8" w:date="2025-10-02T15:21:31Z">
                    <w:rPr>
                      <w:rFonts w:ascii="Google Sans Text" w:cs="Google Sans Text" w:eastAsia="Google Sans Text" w:hAnsi="Google Sans Text"/>
                    </w:rPr>
                  </w:rPrChange>
                </w:rPr>
                <w:t xml:space="preserve">5</w:t>
              </w:r>
            </w:ins>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AA">
            <w:pPr>
              <w:spacing w:after="120" w:line="275.9999942779541" w:lineRule="auto"/>
              <w:ind w:left="480" w:firstLine="0"/>
              <w:rPr>
                <w:ins w:author="ACADIMICS" w:id="7" w:date="2025-10-02T15:21:31Z"/>
                <w:rFonts w:ascii="Google Sans Text" w:cs="Google Sans Text" w:eastAsia="Google Sans Text" w:hAnsi="Google Sans Text"/>
                <w:rPrChange w:author="ACADIMICS" w:id="8" w:date="2025-10-02T15:21:31Z">
                  <w:rPr>
                    <w:rFonts w:ascii="Google Sans Text" w:cs="Google Sans Text" w:eastAsia="Google Sans Text" w:hAnsi="Google Sans Text"/>
                  </w:rPr>
                </w:rPrChange>
              </w:rPr>
            </w:pPr>
            <w:ins w:author="ACADIMICS" w:id="7" w:date="2025-10-02T15:21:31Z">
              <w:r w:rsidDel="00000000" w:rsidR="00000000" w:rsidRPr="00000000">
                <w:rPr>
                  <w:rFonts w:ascii="Google Sans Text" w:cs="Google Sans Text" w:eastAsia="Google Sans Text" w:hAnsi="Google Sans Text"/>
                  <w:rtl w:val="0"/>
                  <w:rPrChange w:author="ACADIMICS" w:id="8" w:date="2025-10-02T15:21:31Z">
                    <w:rPr>
                      <w:rFonts w:ascii="Google Sans Text" w:cs="Google Sans Text" w:eastAsia="Google Sans Text" w:hAnsi="Google Sans Text"/>
                    </w:rPr>
                  </w:rPrChange>
                </w:rPr>
                <w:t xml:space="preserve">Provide contextual output</w:t>
              </w:r>
            </w:ins>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AB">
            <w:pPr>
              <w:spacing w:after="120" w:line="275.9999942779541" w:lineRule="auto"/>
              <w:ind w:left="480" w:firstLine="0"/>
              <w:rPr>
                <w:ins w:author="ACADIMICS" w:id="7" w:date="2025-10-02T15:21:31Z"/>
                <w:rFonts w:ascii="Google Sans Text" w:cs="Google Sans Text" w:eastAsia="Google Sans Text" w:hAnsi="Google Sans Text"/>
                <w:rPrChange w:author="ACADIMICS" w:id="8" w:date="2025-10-02T15:21:31Z">
                  <w:rPr>
                    <w:rFonts w:ascii="Google Sans Text" w:cs="Google Sans Text" w:eastAsia="Google Sans Text" w:hAnsi="Google Sans Text"/>
                  </w:rPr>
                </w:rPrChange>
              </w:rPr>
            </w:pPr>
            <w:ins w:author="ACADIMICS" w:id="7" w:date="2025-10-02T15:21:31Z">
              <w:r w:rsidDel="00000000" w:rsidR="00000000" w:rsidRPr="00000000">
                <w:rPr>
                  <w:rFonts w:ascii="Google Sans Text" w:cs="Google Sans Text" w:eastAsia="Google Sans Text" w:hAnsi="Google Sans Text"/>
                  <w:rtl w:val="0"/>
                  <w:rPrChange w:author="ACADIMICS" w:id="8" w:date="2025-10-02T15:21:31Z">
                    <w:rPr>
                      <w:rFonts w:ascii="Google Sans Text" w:cs="Google Sans Text" w:eastAsia="Google Sans Text" w:hAnsi="Google Sans Text"/>
                    </w:rPr>
                  </w:rPrChange>
                </w:rPr>
                <w:t xml:space="preserve">Agent receives scoped, contextual metadata for natural language response or code generation</w:t>
              </w:r>
            </w:ins>
          </w:p>
        </w:tc>
      </w:tr>
    </w:tbl>
    <w:p w:rsidR="00000000" w:rsidDel="00000000" w:rsidP="00000000" w:rsidRDefault="00000000" w:rsidRPr="00000000" w14:paraId="000000AC">
      <w:pPr>
        <w:spacing w:after="240" w:before="240" w:line="275.9999942779541" w:lineRule="auto"/>
        <w:rPr>
          <w:ins w:author="ACADIMICS" w:id="7" w:date="2025-10-02T15:21:31Z"/>
          <w:rFonts w:ascii="Google Sans Text" w:cs="Google Sans Text" w:eastAsia="Google Sans Text" w:hAnsi="Google Sans Text"/>
          <w:color w:val="1155cc"/>
          <w:u w:val="single"/>
          <w:rPrChange w:author="ACADIMICS" w:id="8" w:date="2025-10-02T15:21:31Z">
            <w:rPr>
              <w:rFonts w:ascii="Google Sans Text" w:cs="Google Sans Text" w:eastAsia="Google Sans Text" w:hAnsi="Google Sans Text"/>
            </w:rPr>
          </w:rPrChange>
        </w:rPr>
      </w:pPr>
      <w:ins w:author="ACADIMICS" w:id="7" w:date="2025-10-02T15:21:31Z">
        <w:r w:rsidDel="00000000" w:rsidR="00000000" w:rsidRPr="00000000">
          <w:rPr>
            <w:rFonts w:ascii="Google Sans Text" w:cs="Google Sans Text" w:eastAsia="Google Sans Text" w:hAnsi="Google Sans Text"/>
            <w:rtl w:val="0"/>
            <w:rPrChange w:author="ACADIMICS" w:id="8" w:date="2025-10-02T15:21:31Z">
              <w:rPr>
                <w:rFonts w:ascii="Google Sans Text" w:cs="Google Sans Text" w:eastAsia="Google Sans Text" w:hAnsi="Google Sans Text"/>
              </w:rPr>
            </w:rPrChange>
          </w:rPr>
          <w:t xml:space="preserve">This approach is foundational for RAG systems (Retrieval-Augmented Generation) and conversational agents in Databricks environments. It ensures context is always relevant, with no risk of metadata leaks beyond explicit privileges.This strategy refers to a retrieval step in agentic or knowledge-driven systems where a cleaned user prompt is used to query the Unity Catalog (UC) metadata store in Databricks. The goal is to fetch contextually relevant metadata—schema details, column descriptions, and possibly sample rows or example queries—purely scoped by the user’s current UC privileges.</w:t>
        </w:r>
        <w:r w:rsidDel="00000000" w:rsidR="00000000" w:rsidRPr="00000000">
          <w:fldChar w:fldCharType="begin"/>
        </w:r>
        <w:r w:rsidDel="00000000" w:rsidR="00000000" w:rsidRPr="00000000">
          <w:instrText xml:space="preserve">HYPERLINK "https://learn.microsoft.com/en-us/azure/databricks/data-governance/unity-catalog/"</w:instrText>
        </w:r>
        <w:r w:rsidDel="00000000" w:rsidR="00000000" w:rsidRPr="00000000">
          <w:fldChar w:fldCharType="separate"/>
        </w:r>
        <w:r w:rsidDel="00000000" w:rsidR="00000000" w:rsidRPr="00000000">
          <w:rPr>
            <w:rFonts w:ascii="Google Sans Text" w:cs="Google Sans Text" w:eastAsia="Google Sans Text" w:hAnsi="Google Sans Text"/>
            <w:color w:val="1155cc"/>
            <w:u w:val="single"/>
            <w:rtl w:val="0"/>
          </w:rPr>
          <w:t xml:space="preserve">learn.microsoft+3</w:t>
        </w:r>
        <w:r w:rsidDel="00000000" w:rsidR="00000000" w:rsidRPr="00000000">
          <w:fldChar w:fldCharType="end"/>
        </w:r>
        <w:r w:rsidDel="00000000" w:rsidR="00000000" w:rsidRPr="00000000">
          <w:rPr>
            <w:rtl w:val="0"/>
          </w:rPr>
        </w:r>
      </w:ins>
    </w:p>
    <w:p w:rsidR="00000000" w:rsidDel="00000000" w:rsidP="00000000" w:rsidRDefault="00000000" w:rsidRPr="00000000" w14:paraId="000000AD">
      <w:pPr>
        <w:numPr>
          <w:ilvl w:val="0"/>
          <w:numId w:val="19"/>
        </w:numPr>
        <w:spacing w:after="0" w:afterAutospacing="0" w:before="240" w:line="275.9999942779541" w:lineRule="auto"/>
        <w:ind w:left="720" w:hanging="360"/>
        <w:rPr>
          <w:ins w:author="ACADIMICS" w:id="7" w:date="2025-10-02T15:21:31Z"/>
          <w:rFonts w:ascii="Google Sans Text" w:cs="Google Sans Text" w:eastAsia="Google Sans Text" w:hAnsi="Google Sans Text"/>
        </w:rPr>
      </w:pPr>
      <w:ins w:author="ACADIMICS" w:id="7" w:date="2025-10-02T15:21:31Z">
        <w:r w:rsidDel="00000000" w:rsidR="00000000" w:rsidRPr="00000000">
          <w:rPr>
            <w:rFonts w:ascii="Google Sans Text" w:cs="Google Sans Text" w:eastAsia="Google Sans Text" w:hAnsi="Google Sans Text"/>
            <w:rtl w:val="0"/>
            <w:rPrChange w:author="ACADIMICS" w:id="8" w:date="2025-10-02T15:21:31Z">
              <w:rPr>
                <w:rFonts w:ascii="Google Sans Text" w:cs="Google Sans Text" w:eastAsia="Google Sans Text" w:hAnsi="Google Sans Text"/>
              </w:rPr>
            </w:rPrChange>
          </w:rPr>
          <w:t xml:space="preserve">The Unity Catalog metastore contains hierarchical metadata about all data assets (catalogs, schemas, tables, columns, views), and enforces access control and audit through privilege grants. The system ensures users only see metadata for which they have at least browse/read permission.</w:t>
        </w:r>
        <w:r w:rsidDel="00000000" w:rsidR="00000000" w:rsidRPr="00000000">
          <w:fldChar w:fldCharType="begin"/>
        </w:r>
        <w:r w:rsidDel="00000000" w:rsidR="00000000" w:rsidRPr="00000000">
          <w:instrText xml:space="preserve">HYPERLINK "https://www.linkedin.com/pulse/seamless-metadata-management-deep-dive-databricks-unity-voleti"</w:instrText>
        </w:r>
        <w:r w:rsidDel="00000000" w:rsidR="00000000" w:rsidRPr="00000000">
          <w:fldChar w:fldCharType="separate"/>
        </w:r>
        <w:r w:rsidDel="00000000" w:rsidR="00000000" w:rsidRPr="00000000">
          <w:rPr>
            <w:rFonts w:ascii="Google Sans Text" w:cs="Google Sans Text" w:eastAsia="Google Sans Text" w:hAnsi="Google Sans Text"/>
            <w:color w:val="1155cc"/>
            <w:u w:val="single"/>
            <w:rtl w:val="0"/>
          </w:rPr>
          <w:t xml:space="preserve">linkedin+2</w:t>
          <w:br w:type="textWrapping"/>
        </w:r>
        <w:r w:rsidDel="00000000" w:rsidR="00000000" w:rsidRPr="00000000">
          <w:fldChar w:fldCharType="end"/>
        </w:r>
        <w:r w:rsidDel="00000000" w:rsidR="00000000" w:rsidRPr="00000000">
          <w:rPr>
            <w:rtl w:val="0"/>
          </w:rPr>
        </w:r>
      </w:ins>
    </w:p>
    <w:p w:rsidR="00000000" w:rsidDel="00000000" w:rsidP="00000000" w:rsidRDefault="00000000" w:rsidRPr="00000000" w14:paraId="000000AE">
      <w:pPr>
        <w:numPr>
          <w:ilvl w:val="0"/>
          <w:numId w:val="19"/>
        </w:numPr>
        <w:spacing w:after="0" w:afterAutospacing="0" w:before="0" w:beforeAutospacing="0" w:line="275.9999942779541" w:lineRule="auto"/>
        <w:ind w:left="720" w:hanging="360"/>
        <w:rPr>
          <w:ins w:author="ACADIMICS" w:id="7" w:date="2025-10-02T15:21:31Z"/>
          <w:rFonts w:ascii="Google Sans Text" w:cs="Google Sans Text" w:eastAsia="Google Sans Text" w:hAnsi="Google Sans Text"/>
        </w:rPr>
      </w:pPr>
      <w:ins w:author="ACADIMICS" w:id="7" w:date="2025-10-02T15:21:31Z">
        <w:r w:rsidDel="00000000" w:rsidR="00000000" w:rsidRPr="00000000">
          <w:rPr>
            <w:rFonts w:ascii="Google Sans Text" w:cs="Google Sans Text" w:eastAsia="Google Sans Text" w:hAnsi="Google Sans Text"/>
            <w:rtl w:val="0"/>
            <w:rPrChange w:author="ACADIMICS" w:id="8" w:date="2025-10-02T15:21:31Z">
              <w:rPr>
                <w:rFonts w:ascii="Google Sans Text" w:cs="Google Sans Text" w:eastAsia="Google Sans Text" w:hAnsi="Google Sans Text"/>
              </w:rPr>
            </w:rPrChange>
          </w:rPr>
          <w:t xml:space="preserve">Semantic-based query logic allows more flexible matching (e.g., synonyms or related terms) and returns doc-level context: table/column descriptions, lineage, or even annotated best practices if available.</w:t>
        </w:r>
        <w:r w:rsidDel="00000000" w:rsidR="00000000" w:rsidRPr="00000000">
          <w:fldChar w:fldCharType="begin"/>
        </w:r>
        <w:r w:rsidDel="00000000" w:rsidR="00000000" w:rsidRPr="00000000">
          <w:instrText xml:space="preserve">HYPERLINK "https://www.scribd.com/document/841301112/Metadata-Retrieval-with-Unity-Catalog-REST-API-Quick-Start-ext"</w:instrText>
        </w:r>
        <w:r w:rsidDel="00000000" w:rsidR="00000000" w:rsidRPr="00000000">
          <w:fldChar w:fldCharType="separate"/>
        </w:r>
        <w:r w:rsidDel="00000000" w:rsidR="00000000" w:rsidRPr="00000000">
          <w:rPr>
            <w:rFonts w:ascii="Google Sans Text" w:cs="Google Sans Text" w:eastAsia="Google Sans Text" w:hAnsi="Google Sans Text"/>
            <w:color w:val="1155cc"/>
            <w:u w:val="single"/>
            <w:rtl w:val="0"/>
          </w:rPr>
          <w:t xml:space="preserve">scribd+1</w:t>
          <w:br w:type="textWrapping"/>
        </w:r>
        <w:r w:rsidDel="00000000" w:rsidR="00000000" w:rsidRPr="00000000">
          <w:fldChar w:fldCharType="end"/>
        </w:r>
        <w:r w:rsidDel="00000000" w:rsidR="00000000" w:rsidRPr="00000000">
          <w:rPr>
            <w:rtl w:val="0"/>
          </w:rPr>
        </w:r>
      </w:ins>
    </w:p>
    <w:p w:rsidR="00000000" w:rsidDel="00000000" w:rsidP="00000000" w:rsidRDefault="00000000" w:rsidRPr="00000000" w14:paraId="000000AF">
      <w:pPr>
        <w:numPr>
          <w:ilvl w:val="0"/>
          <w:numId w:val="19"/>
        </w:numPr>
        <w:spacing w:after="0" w:afterAutospacing="0" w:before="0" w:beforeAutospacing="0" w:line="275.9999942779541" w:lineRule="auto"/>
        <w:ind w:left="720" w:hanging="360"/>
        <w:rPr>
          <w:ins w:author="ACADIMICS" w:id="7" w:date="2025-10-02T15:21:31Z"/>
          <w:rFonts w:ascii="Google Sans Text" w:cs="Google Sans Text" w:eastAsia="Google Sans Text" w:hAnsi="Google Sans Text"/>
        </w:rPr>
      </w:pPr>
      <w:ins w:author="ACADIMICS" w:id="7" w:date="2025-10-02T15:21:31Z">
        <w:r w:rsidDel="00000000" w:rsidR="00000000" w:rsidRPr="00000000">
          <w:rPr>
            <w:rFonts w:ascii="Google Sans Text" w:cs="Google Sans Text" w:eastAsia="Google Sans Text" w:hAnsi="Google Sans Text"/>
            <w:rtl w:val="0"/>
            <w:rPrChange w:author="ACADIMICS" w:id="8" w:date="2025-10-02T15:21:31Z">
              <w:rPr>
                <w:rFonts w:ascii="Google Sans Text" w:cs="Google Sans Text" w:eastAsia="Google Sans Text" w:hAnsi="Google Sans Text"/>
              </w:rPr>
            </w:rPrChange>
          </w:rPr>
          <w:t xml:space="preserve">Retrieval is always limited by the user’s UC privileges, so metadata presented in the prompt or agent output never exceeds what the user is authorized to view. This both limits unnecessary data exposure and helps with regulatory compliance and internal governance.</w:t>
        </w:r>
        <w:r w:rsidDel="00000000" w:rsidR="00000000" w:rsidRPr="00000000">
          <w:fldChar w:fldCharType="begin"/>
        </w:r>
        <w:r w:rsidDel="00000000" w:rsidR="00000000" w:rsidRPr="00000000">
          <w:instrText xml:space="preserve">HYPERLINK "https://docs.databricks.com/aws/en/data-governance/unity-catalog/data-lineage"</w:instrText>
        </w:r>
        <w:r w:rsidDel="00000000" w:rsidR="00000000" w:rsidRPr="00000000">
          <w:fldChar w:fldCharType="separate"/>
        </w:r>
        <w:r w:rsidDel="00000000" w:rsidR="00000000" w:rsidRPr="00000000">
          <w:rPr>
            <w:rFonts w:ascii="Google Sans Text" w:cs="Google Sans Text" w:eastAsia="Google Sans Text" w:hAnsi="Google Sans Text"/>
            <w:color w:val="1155cc"/>
            <w:u w:val="single"/>
            <w:rtl w:val="0"/>
          </w:rPr>
          <w:t xml:space="preserve">databricks+2</w:t>
          <w:br w:type="textWrapping"/>
        </w:r>
        <w:r w:rsidDel="00000000" w:rsidR="00000000" w:rsidRPr="00000000">
          <w:fldChar w:fldCharType="end"/>
        </w:r>
        <w:r w:rsidDel="00000000" w:rsidR="00000000" w:rsidRPr="00000000">
          <w:rPr>
            <w:rtl w:val="0"/>
          </w:rPr>
        </w:r>
      </w:ins>
    </w:p>
    <w:p w:rsidR="00000000" w:rsidDel="00000000" w:rsidP="00000000" w:rsidRDefault="00000000" w:rsidRPr="00000000" w14:paraId="000000B0">
      <w:pPr>
        <w:numPr>
          <w:ilvl w:val="0"/>
          <w:numId w:val="19"/>
        </w:numPr>
        <w:spacing w:after="0" w:afterAutospacing="0" w:before="0" w:beforeAutospacing="0" w:line="275.9999942779541" w:lineRule="auto"/>
        <w:ind w:left="720" w:hanging="360"/>
        <w:rPr>
          <w:ins w:author="ACADIMICS" w:id="7" w:date="2025-10-02T15:21:31Z"/>
          <w:rFonts w:ascii="Google Sans Text" w:cs="Google Sans Text" w:eastAsia="Google Sans Text" w:hAnsi="Google Sans Text"/>
        </w:rPr>
      </w:pPr>
      <w:ins w:author="ACADIMICS" w:id="7" w:date="2025-10-02T15:21:31Z">
        <w:r w:rsidDel="00000000" w:rsidR="00000000" w:rsidRPr="00000000">
          <w:rPr>
            <w:rFonts w:ascii="Google Sans Text" w:cs="Google Sans Text" w:eastAsia="Google Sans Text" w:hAnsi="Google Sans Text"/>
            <w:rtl w:val="0"/>
            <w:rPrChange w:author="ACADIMICS" w:id="8" w:date="2025-10-02T15:21:31Z">
              <w:rPr>
                <w:rFonts w:ascii="Google Sans Text" w:cs="Google Sans Text" w:eastAsia="Google Sans Text" w:hAnsi="Google Sans Text"/>
              </w:rPr>
            </w:rPrChange>
          </w:rPr>
          <w:t xml:space="preserve">Row-level examples (or other sensitive fields) are only accessed and surfaced if the user has explicit table-level permissions for the corresponding rows.</w:t>
        </w:r>
        <w:r w:rsidDel="00000000" w:rsidR="00000000" w:rsidRPr="00000000">
          <w:fldChar w:fldCharType="begin"/>
        </w:r>
        <w:r w:rsidDel="00000000" w:rsidR="00000000" w:rsidRPr="00000000">
          <w:instrText xml:space="preserve">HYPERLINK "https://learn.microsoft.com/en-us/purview/register-scan-azure-databricks-unity-catalog"</w:instrText>
        </w:r>
        <w:r w:rsidDel="00000000" w:rsidR="00000000" w:rsidRPr="00000000">
          <w:fldChar w:fldCharType="separate"/>
        </w:r>
        <w:r w:rsidDel="00000000" w:rsidR="00000000" w:rsidRPr="00000000">
          <w:rPr>
            <w:rFonts w:ascii="Google Sans Text" w:cs="Google Sans Text" w:eastAsia="Google Sans Text" w:hAnsi="Google Sans Text"/>
            <w:color w:val="1155cc"/>
            <w:u w:val="single"/>
            <w:rtl w:val="0"/>
          </w:rPr>
          <w:t xml:space="preserve">learn.microsoft</w:t>
          <w:br w:type="textWrapping"/>
        </w:r>
        <w:r w:rsidDel="00000000" w:rsidR="00000000" w:rsidRPr="00000000">
          <w:fldChar w:fldCharType="end"/>
        </w:r>
        <w:r w:rsidDel="00000000" w:rsidR="00000000" w:rsidRPr="00000000">
          <w:rPr>
            <w:rtl w:val="0"/>
          </w:rPr>
        </w:r>
      </w:ins>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120" w:line="275.9999942779541" w:lineRule="auto"/>
        <w:ind w:left="480" w:firstLine="0"/>
        <w:rPr>
          <w:del w:author="ACADIMICS" w:id="9" w:date="2025-10-02T15:23:29Z"/>
          <w:rFonts w:ascii="Arial" w:cs="Arial" w:eastAsia="Arial" w:hAnsi="Arial"/>
          <w:b w:val="0"/>
          <w:i w:val="0"/>
          <w:smallCaps w:val="0"/>
          <w:strike w:val="0"/>
          <w:color w:val="000000"/>
          <w:sz w:val="22"/>
          <w:szCs w:val="22"/>
          <w:u w:val="none"/>
          <w:shd w:fill="auto" w:val="clear"/>
          <w:vertAlign w:val="baseline"/>
          <w:rPrChange w:author="ACADIMICS" w:id="8" w:date="2025-10-02T15:21:31Z">
            <w:rPr/>
          </w:rPrChange>
        </w:rPr>
        <w:pPrChange w:author="ACADIMICS" w:id="0" w:date="2025-10-02T15:21:31Z">
          <w:pPr>
            <w:numPr>
              <w:ilvl w:val="0"/>
              <w:numId w:val="8"/>
            </w:numPr>
            <w:pBdr>
              <w:top w:space="0" w:sz="0" w:val="nil"/>
              <w:left w:space="0" w:sz="0" w:val="nil"/>
              <w:bottom w:space="0" w:sz="0" w:val="nil"/>
              <w:right w:space="0" w:sz="0" w:val="nil"/>
              <w:between w:space="0" w:sz="0" w:val="nil"/>
            </w:pBdr>
            <w:shd w:fill="auto" w:val="clear"/>
            <w:spacing w:after="120" w:line="275.9999942779541" w:lineRule="auto"/>
            <w:ind w:left="480" w:hanging="360"/>
          </w:pPr>
        </w:pPrChange>
      </w:pPr>
      <w:ins w:author="ACADIMICS" w:id="7" w:date="2025-10-02T15:21:31Z">
        <w:r w:rsidDel="00000000" w:rsidR="00000000" w:rsidRPr="00000000">
          <w:rPr>
            <w:rFonts w:ascii="Google Sans Text" w:cs="Google Sans Text" w:eastAsia="Google Sans Text" w:hAnsi="Google Sans Text"/>
            <w:rtl w:val="0"/>
            <w:rPrChange w:author="ACADIMICS" w:id="8" w:date="2025-10-02T15:21:31Z">
              <w:rPr>
                <w:rFonts w:ascii="Google Sans Text" w:cs="Google Sans Text" w:eastAsia="Google Sans Text" w:hAnsi="Google Sans Text"/>
              </w:rPr>
            </w:rPrChange>
          </w:rPr>
          <w:t xml:space="preserve">This approach is foundational for retrieval-augmented generation (RAG), conversational agents, and safe workspace automation.</w:t>
        </w:r>
        <w:r w:rsidDel="00000000" w:rsidR="00000000" w:rsidRPr="00000000">
          <w:fldChar w:fldCharType="begin"/>
        </w:r>
        <w:r w:rsidDel="00000000" w:rsidR="00000000" w:rsidRPr="00000000">
          <w:instrText xml:space="preserve">HYPERLINK "https://docs.databricks.com/aws/en/data-governance/unity-catalog/"</w:instrText>
        </w:r>
        <w:r w:rsidDel="00000000" w:rsidR="00000000" w:rsidRPr="00000000">
          <w:fldChar w:fldCharType="separate"/>
        </w:r>
        <w:r w:rsidDel="00000000" w:rsidR="00000000" w:rsidRPr="00000000">
          <w:rPr>
            <w:rFonts w:ascii="Google Sans Text" w:cs="Google Sans Text" w:eastAsia="Google Sans Text" w:hAnsi="Google Sans Text"/>
            <w:color w:val="1155cc"/>
            <w:u w:val="single"/>
            <w:rtl w:val="0"/>
          </w:rPr>
          <w:t xml:space="preserve">databricks+2</w:t>
        </w:r>
        <w:r w:rsidDel="00000000" w:rsidR="00000000" w:rsidRPr="00000000">
          <w:fldChar w:fldCharType="end"/>
        </w:r>
      </w:ins>
      <w:del w:author="ACADIMICS" w:id="9" w:date="2025-10-02T15:23:29Z">
        <w:r w:rsidDel="00000000" w:rsidR="00000000" w:rsidRPr="00000000">
          <w:rPr>
            <w:rtl w:val="0"/>
          </w:rPr>
        </w:r>
      </w:del>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120" w:before="120" w:line="275.9999942779541" w:lineRule="auto"/>
        <w:ind w:left="0" w:firstLine="0"/>
        <w:rPr>
          <w:ins w:author="ACADIMICS" w:id="9" w:date="2025-10-02T15:23:29Z"/>
          <w:rFonts w:ascii="Google Sans Text" w:cs="Google Sans Text" w:eastAsia="Google Sans Text" w:hAnsi="Google Sans Text"/>
          <w:b w:val="1"/>
          <w:rPrChange w:author="ACADIMICS" w:id="10" w:date="2025-10-02T15:23:29Z">
            <w:rPr>
              <w:rFonts w:ascii="Google Sans Text" w:cs="Google Sans Text" w:eastAsia="Google Sans Text" w:hAnsi="Google Sans Text"/>
            </w:rPr>
          </w:rPrChange>
        </w:rPr>
      </w:pPr>
      <w:ins w:author="ACADIMICS" w:id="9" w:date="2025-10-02T15:23:29Z">
        <w:r w:rsidDel="00000000" w:rsidR="00000000" w:rsidRPr="00000000">
          <w:rPr>
            <w:rtl w:val="0"/>
          </w:rPr>
        </w:r>
      </w:ins>
    </w:p>
    <w:p w:rsidR="00000000" w:rsidDel="00000000" w:rsidP="00000000" w:rsidRDefault="00000000" w:rsidRPr="00000000" w14:paraId="000000B3">
      <w:pPr>
        <w:numPr>
          <w:ilvl w:val="0"/>
          <w:numId w:val="8"/>
        </w:numPr>
        <w:pBdr>
          <w:top w:space="0" w:sz="0" w:val="nil"/>
          <w:left w:space="0" w:sz="0" w:val="nil"/>
          <w:bottom w:space="0" w:sz="0" w:val="nil"/>
          <w:right w:space="0" w:sz="0" w:val="nil"/>
          <w:between w:space="0" w:sz="0" w:val="nil"/>
        </w:pBdr>
        <w:shd w:fill="auto" w:val="clear"/>
        <w:spacing w:after="120" w:before="120" w:line="275.9999942779541" w:lineRule="auto"/>
        <w:ind w:left="480" w:hanging="360"/>
        <w:rPr/>
      </w:pPr>
      <w:r w:rsidDel="00000000" w:rsidR="00000000" w:rsidRPr="00000000">
        <w:rPr>
          <w:rFonts w:ascii="Google Sans Text" w:cs="Google Sans Text" w:eastAsia="Google Sans Text" w:hAnsi="Google Sans Text"/>
          <w:b w:val="1"/>
          <w:rtl w:val="0"/>
        </w:rPr>
        <w:t xml:space="preserve">The Constrained System Prompt:</w:t>
      </w:r>
      <w:r w:rsidDel="00000000" w:rsidR="00000000" w:rsidRPr="00000000">
        <w:rPr>
          <w:rFonts w:ascii="Google Sans Text" w:cs="Google Sans Text" w:eastAsia="Google Sans Text" w:hAnsi="Google Sans Text"/>
          <w:rtl w:val="0"/>
        </w:rPr>
        <w:t xml:space="preserve"> Concurrently, the system constructs the inference prompt using a rigid, invisible set of core instructions known as the System Prompt. This is the first and most effective control point for constraining the LLM's behavior.</w:t>
      </w:r>
      <w:r w:rsidDel="00000000" w:rsidR="00000000" w:rsidRPr="00000000">
        <w:rPr>
          <w:rFonts w:ascii="Google Sans Text" w:cs="Google Sans Text" w:eastAsia="Google Sans Text" w:hAnsi="Google Sans Text"/>
          <w:sz w:val="24"/>
          <w:szCs w:val="24"/>
          <w:vertAlign w:val="superscript"/>
          <w:rtl w:val="0"/>
        </w:rPr>
        <w:t xml:space="preserve">16</w:t>
      </w:r>
      <w:r w:rsidDel="00000000" w:rsidR="00000000" w:rsidRPr="00000000">
        <w:rPr>
          <w:rFonts w:ascii="Google Sans Text" w:cs="Google Sans Text" w:eastAsia="Google Sans Text" w:hAnsi="Google Sans Text"/>
          <w:rtl w:val="0"/>
        </w:rPr>
        <w:t xml:space="preserve"> It defines the model's role (e.g., generating only precise SQL</w:t>
      </w:r>
      <w:r w:rsidDel="00000000" w:rsidR="00000000" w:rsidRPr="00000000">
        <w:rPr>
          <w:rFonts w:ascii="Arial" w:cs="Arial" w:eastAsia="Arial" w:hAnsi="Arial"/>
          <w:b w:val="0"/>
          <w:i w:val="0"/>
          <w:smallCaps w:val="0"/>
          <w:strike w:val="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SELECT statements) and explicitly commands it to disregard any subsequent user input that attempts to alter these core directives. This hardening limits the attack surface for direct prompt overrides.</w:t>
      </w:r>
      <w:r w:rsidDel="00000000" w:rsidR="00000000" w:rsidRPr="00000000">
        <w:rPr>
          <w:rFonts w:ascii="Google Sans Text" w:cs="Google Sans Text" w:eastAsia="Google Sans Text" w:hAnsi="Google Sans Text"/>
          <w:sz w:val="24"/>
          <w:szCs w:val="24"/>
          <w:vertAlign w:val="superscript"/>
          <w:rtl w:val="0"/>
        </w:rPr>
        <w:t xml:space="preserve">16</w:t>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0B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C. Phase 3: LLM Inference and Code Generation</w:t>
      </w:r>
    </w:p>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retrieved context, the constrained System Prompt, and the user’s cleaned query are concatenated to form the Finalized Inference Prompt.</w:t>
      </w:r>
      <w:r w:rsidDel="00000000" w:rsidR="00000000" w:rsidRPr="00000000">
        <w:rPr>
          <w:rFonts w:ascii="Google Sans Text" w:cs="Google Sans Text" w:eastAsia="Google Sans Text" w:hAnsi="Google Sans Text"/>
          <w:sz w:val="24"/>
          <w:szCs w:val="24"/>
          <w:vertAlign w:val="superscript"/>
          <w:rtl w:val="0"/>
        </w:rPr>
        <w:t xml:space="preserve">14</w:t>
      </w:r>
      <w:r w:rsidDel="00000000" w:rsidR="00000000" w:rsidRPr="00000000">
        <w:rPr>
          <w:rFonts w:ascii="Google Sans Text" w:cs="Google Sans Text" w:eastAsia="Google Sans Text" w:hAnsi="Google Sans Text"/>
          <w:rtl w:val="0"/>
        </w:rPr>
        <w:t xml:space="preserve"> This comprehensive prompt is passed to the LLM (e.g., via the Foundation Model API).</w:t>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The generative process translates the semantic request into a code artifact—a syntactically and semantically correct SQL query, or complex Python code for tasks like data ingestion or optimization.</w:t>
      </w:r>
      <w:r w:rsidDel="00000000" w:rsidR="00000000" w:rsidRPr="00000000">
        <w:rPr>
          <w:rFonts w:ascii="Google Sans Text" w:cs="Google Sans Text" w:eastAsia="Google Sans Text" w:hAnsi="Google Sans Text"/>
          <w:sz w:val="24"/>
          <w:szCs w:val="24"/>
          <w:vertAlign w:val="superscript"/>
          <w:rtl w:val="0"/>
        </w:rPr>
        <w:t xml:space="preserve">6</w:t>
      </w:r>
      <w:r w:rsidDel="00000000" w:rsidR="00000000" w:rsidRPr="00000000">
        <w:rPr>
          <w:rFonts w:ascii="Google Sans Text" w:cs="Google Sans Text" w:eastAsia="Google Sans Text" w:hAnsi="Google Sans Text"/>
          <w:rtl w:val="0"/>
        </w:rPr>
        <w:t xml:space="preserve"> The ability of the LLM to successfully handle complex tasks like refactoring queries or generating window functions underscores the necessity of the rich metadata grounding provided by UC.</w:t>
      </w:r>
      <w:r w:rsidDel="00000000" w:rsidR="00000000" w:rsidRPr="00000000">
        <w:rPr>
          <w:rFonts w:ascii="Google Sans Text" w:cs="Google Sans Text" w:eastAsia="Google Sans Text" w:hAnsi="Google Sans Text"/>
          <w:sz w:val="24"/>
          <w:szCs w:val="24"/>
          <w:vertAlign w:val="superscript"/>
          <w:rtl w:val="0"/>
        </w:rPr>
        <w:t xml:space="preserve">17</w:t>
      </w:r>
    </w:p>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0B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D. Phase 4: Validation, Execution, and Results Delivery</w:t>
      </w:r>
    </w:p>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phase contains the most critical security controls for preventing unauthorized data access.</w:t>
      </w:r>
    </w:p>
    <w:p w:rsidR="00000000" w:rsidDel="00000000" w:rsidP="00000000" w:rsidRDefault="00000000" w:rsidRPr="00000000" w14:paraId="000000BD">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rPr/>
      </w:pPr>
      <w:r w:rsidDel="00000000" w:rsidR="00000000" w:rsidRPr="00000000">
        <w:rPr>
          <w:rFonts w:ascii="Google Sans Text" w:cs="Google Sans Text" w:eastAsia="Google Sans Text" w:hAnsi="Google Sans Text"/>
          <w:b w:val="1"/>
          <w:rtl w:val="0"/>
        </w:rPr>
        <w:t xml:space="preserve">Output Safety Filtering:</w:t>
      </w:r>
      <w:r w:rsidDel="00000000" w:rsidR="00000000" w:rsidRPr="00000000">
        <w:rPr>
          <w:rFonts w:ascii="Google Sans Text" w:cs="Google Sans Text" w:eastAsia="Google Sans Text" w:hAnsi="Google Sans Text"/>
          <w:rtl w:val="0"/>
        </w:rPr>
        <w:t xml:space="preserve"> The generated code itself is checked by a second safety filter (Llama Guard 2 is currently used).</w:t>
      </w:r>
      <w:r w:rsidDel="00000000" w:rsidR="00000000" w:rsidRPr="00000000">
        <w:rPr>
          <w:rFonts w:ascii="Google Sans Text" w:cs="Google Sans Text" w:eastAsia="Google Sans Text" w:hAnsi="Google Sans Text"/>
          <w:sz w:val="24"/>
          <w:szCs w:val="24"/>
          <w:vertAlign w:val="superscript"/>
          <w:rtl w:val="0"/>
        </w:rPr>
        <w:t xml:space="preserve">13</w:t>
      </w:r>
      <w:r w:rsidDel="00000000" w:rsidR="00000000" w:rsidRPr="00000000">
        <w:rPr>
          <w:rFonts w:ascii="Google Sans Text" w:cs="Google Sans Text" w:eastAsia="Google Sans Text" w:hAnsi="Google Sans Text"/>
          <w:rtl w:val="0"/>
        </w:rPr>
        <w:t xml:space="preserve"> This filter acts as a failsafe, ensuring that even if a prompt injection attack slipped past the input filter, the resulting code text does not contain explicitly harmful or manipulative language or code syntax.</w:t>
      </w:r>
    </w:p>
    <w:p w:rsidR="00000000" w:rsidDel="00000000" w:rsidP="00000000" w:rsidRDefault="00000000" w:rsidRPr="00000000" w14:paraId="000000BE">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rPr/>
      </w:pPr>
      <w:r w:rsidDel="00000000" w:rsidR="00000000" w:rsidRPr="00000000">
        <w:rPr>
          <w:rFonts w:ascii="Google Sans Text" w:cs="Google Sans Text" w:eastAsia="Google Sans Text" w:hAnsi="Google Sans Text"/>
          <w:b w:val="1"/>
          <w:rtl w:val="0"/>
        </w:rPr>
        <w:t xml:space="preserve">Security and ACL Validation:</w:t>
      </w:r>
      <w:r w:rsidDel="00000000" w:rsidR="00000000" w:rsidRPr="00000000">
        <w:rPr>
          <w:rFonts w:ascii="Google Sans Text" w:cs="Google Sans Text" w:eastAsia="Google Sans Text" w:hAnsi="Google Sans Text"/>
          <w:rtl w:val="0"/>
        </w:rPr>
        <w:t xml:space="preserve"> This is the lynchpin of the system’s data governance model. Before the generated SQL or Python is allowed to execute on the Compute Plane, the Databricks platform performs a deterministic validation check against the Unity Catalog Access Control Lists.</w:t>
      </w:r>
      <w:r w:rsidDel="00000000" w:rsidR="00000000" w:rsidRPr="00000000">
        <w:rPr>
          <w:rFonts w:ascii="Google Sans Text" w:cs="Google Sans Text" w:eastAsia="Google Sans Text" w:hAnsi="Google Sans Text"/>
          <w:sz w:val="24"/>
          <w:szCs w:val="24"/>
          <w:vertAlign w:val="superscript"/>
          <w:rtl w:val="0"/>
        </w:rPr>
        <w:t xml:space="preserve">11</w:t>
      </w:r>
      <w:r w:rsidDel="00000000" w:rsidR="00000000" w:rsidRPr="00000000">
        <w:rPr>
          <w:rFonts w:ascii="Google Sans Text" w:cs="Google Sans Text" w:eastAsia="Google Sans Text" w:hAnsi="Google Sans Text"/>
          <w:rtl w:val="0"/>
        </w:rPr>
        <w:t xml:space="preserve"> This check verifies that the SQL query attempts to read data</w:t>
      </w:r>
      <w:r w:rsidDel="00000000" w:rsidR="00000000" w:rsidRPr="00000000">
        <w:rPr>
          <w:rFonts w:ascii="Arial" w:cs="Arial" w:eastAsia="Arial" w:hAnsi="Arial"/>
          <w:b w:val="0"/>
          <w:i w:val="0"/>
          <w:smallCaps w:val="0"/>
          <w:strike w:val="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rtl w:val="0"/>
        </w:rPr>
        <w:t xml:space="preserve">only</w:t>
      </w:r>
      <w:r w:rsidDel="00000000" w:rsidR="00000000" w:rsidRPr="00000000">
        <w:rPr>
          <w:rFonts w:ascii="Google Sans Text" w:cs="Google Sans Text" w:eastAsia="Google Sans Text" w:hAnsi="Google Sans Text"/>
          <w:rtl w:val="0"/>
        </w:rPr>
        <w:t xml:space="preserve"> from tables and columns for which the user possesses the requisite read privileges. This mandatory validation neutralizes the threat of unauthorized data access, even if a malicious query was successfully generated by the LLM.</w:t>
      </w:r>
    </w:p>
    <w:p w:rsidR="00000000" w:rsidDel="00000000" w:rsidP="00000000" w:rsidRDefault="00000000" w:rsidRPr="00000000" w14:paraId="000000BF">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rPr/>
      </w:pPr>
      <w:r w:rsidDel="00000000" w:rsidR="00000000" w:rsidRPr="00000000">
        <w:rPr>
          <w:rFonts w:ascii="Google Sans Text" w:cs="Google Sans Text" w:eastAsia="Google Sans Text" w:hAnsi="Google Sans Text"/>
          <w:b w:val="1"/>
          <w:rtl w:val="0"/>
        </w:rPr>
        <w:t xml:space="preserve">Execution and Feedback:</w:t>
      </w:r>
      <w:r w:rsidDel="00000000" w:rsidR="00000000" w:rsidRPr="00000000">
        <w:rPr>
          <w:rFonts w:ascii="Google Sans Text" w:cs="Google Sans Text" w:eastAsia="Google Sans Text" w:hAnsi="Google Sans Text"/>
          <w:rtl w:val="0"/>
        </w:rPr>
        <w:t xml:space="preserve"> If the generated code is validated against UC policies, it is executed securely on the Compute Plane. Results, such as tables or automated visualizations, are returned to the user.</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User feedback is collected continuously to refine Genie’s semantic knowledge, improving future performance and reducing hallucinations.</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complex flow of requests and the multiple checkpoints are summarized in Table 2.</w:t>
      </w:r>
    </w:p>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Table 2: Request Lifecycle: Natural Language Query to Code Execution</w:t>
      </w:r>
    </w:p>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tbl>
      <w:tblPr>
        <w:tblStyle w:val="Table5"/>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1b1d1e" w:val="clear"/>
            <w:tcMar>
              <w:top w:w="120.0" w:type="dxa"/>
              <w:left w:w="180.0" w:type="dxa"/>
              <w:bottom w:w="120.0" w:type="dxa"/>
              <w:right w:w="180.0" w:type="dxa"/>
            </w:tcMar>
            <w:vAlign w:val="top"/>
          </w:tcPr>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ffffff"/>
                <w:shd w:fill="auto" w:val="clear"/>
                <w:rPrChange w:author="ACADIMICS" w:id="11" w:date="2025-10-02T15:43:17Z">
                  <w:rPr>
                    <w:rFonts w:ascii="Google Sans Text" w:cs="Google Sans Text" w:eastAsia="Google Sans Text" w:hAnsi="Google Sans Text"/>
                    <w:b w:val="1"/>
                    <w:shd w:fill="auto" w:val="clear"/>
                  </w:rPr>
                </w:rPrChange>
              </w:rPr>
            </w:pPr>
            <w:r w:rsidDel="00000000" w:rsidR="00000000" w:rsidRPr="00000000">
              <w:rPr>
                <w:rFonts w:ascii="Google Sans Text" w:cs="Google Sans Text" w:eastAsia="Google Sans Text" w:hAnsi="Google Sans Text"/>
                <w:b w:val="1"/>
                <w:color w:val="ffffff"/>
                <w:shd w:fill="auto" w:val="clear"/>
                <w:rtl w:val="0"/>
                <w:rPrChange w:author="ACADIMICS" w:id="11" w:date="2025-10-02T15:43:17Z">
                  <w:rPr>
                    <w:rFonts w:ascii="Google Sans Text" w:cs="Google Sans Text" w:eastAsia="Google Sans Text" w:hAnsi="Google Sans Text"/>
                    <w:b w:val="1"/>
                    <w:shd w:fill="auto" w:val="clear"/>
                  </w:rPr>
                </w:rPrChange>
              </w:rPr>
              <w:t xml:space="preserve">Step</w:t>
            </w:r>
          </w:p>
        </w:tc>
        <w:tc>
          <w:tcPr>
            <w:tcBorders>
              <w:top w:color="000000" w:space="0" w:sz="6" w:val="single"/>
              <w:left w:color="000000" w:space="0" w:sz="6" w:val="single"/>
              <w:bottom w:color="000000" w:space="0" w:sz="6" w:val="single"/>
              <w:right w:color="000000" w:space="0" w:sz="6" w:val="single"/>
            </w:tcBorders>
            <w:shd w:fill="1b1d1e" w:val="clear"/>
            <w:tcMar>
              <w:top w:w="120.0" w:type="dxa"/>
              <w:left w:w="180.0" w:type="dxa"/>
              <w:bottom w:w="120.0" w:type="dxa"/>
              <w:right w:w="180.0" w:type="dxa"/>
            </w:tcMar>
            <w:vAlign w:val="top"/>
          </w:tcPr>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ffffff"/>
                <w:shd w:fill="auto" w:val="clear"/>
                <w:rPrChange w:author="ACADIMICS" w:id="11" w:date="2025-10-02T15:43:17Z">
                  <w:rPr>
                    <w:rFonts w:ascii="Google Sans Text" w:cs="Google Sans Text" w:eastAsia="Google Sans Text" w:hAnsi="Google Sans Text"/>
                    <w:b w:val="1"/>
                    <w:shd w:fill="auto" w:val="clear"/>
                  </w:rPr>
                </w:rPrChange>
              </w:rPr>
            </w:pPr>
            <w:r w:rsidDel="00000000" w:rsidR="00000000" w:rsidRPr="00000000">
              <w:rPr>
                <w:rFonts w:ascii="Google Sans Text" w:cs="Google Sans Text" w:eastAsia="Google Sans Text" w:hAnsi="Google Sans Text"/>
                <w:b w:val="1"/>
                <w:color w:val="ffffff"/>
                <w:shd w:fill="auto" w:val="clear"/>
                <w:rtl w:val="0"/>
                <w:rPrChange w:author="ACADIMICS" w:id="11" w:date="2025-10-02T15:43:17Z">
                  <w:rPr>
                    <w:rFonts w:ascii="Google Sans Text" w:cs="Google Sans Text" w:eastAsia="Google Sans Text" w:hAnsi="Google Sans Text"/>
                    <w:b w:val="1"/>
                    <w:shd w:fill="auto" w:val="clear"/>
                  </w:rPr>
                </w:rPrChange>
              </w:rPr>
              <w:t xml:space="preserve">Process Detail</w:t>
            </w:r>
          </w:p>
        </w:tc>
        <w:tc>
          <w:tcPr>
            <w:tcBorders>
              <w:top w:color="000000" w:space="0" w:sz="6" w:val="single"/>
              <w:left w:color="000000" w:space="0" w:sz="6" w:val="single"/>
              <w:bottom w:color="000000" w:space="0" w:sz="6" w:val="single"/>
              <w:right w:color="000000" w:space="0" w:sz="6" w:val="single"/>
            </w:tcBorders>
            <w:shd w:fill="1b1d1e" w:val="clear"/>
            <w:tcMar>
              <w:top w:w="120.0" w:type="dxa"/>
              <w:left w:w="180.0" w:type="dxa"/>
              <w:bottom w:w="120.0" w:type="dxa"/>
              <w:right w:w="180.0" w:type="dxa"/>
            </w:tcMar>
            <w:vAlign w:val="top"/>
          </w:tcPr>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ffffff"/>
                <w:shd w:fill="auto" w:val="clear"/>
                <w:rPrChange w:author="ACADIMICS" w:id="11" w:date="2025-10-02T15:43:17Z">
                  <w:rPr>
                    <w:rFonts w:ascii="Google Sans Text" w:cs="Google Sans Text" w:eastAsia="Google Sans Text" w:hAnsi="Google Sans Text"/>
                    <w:b w:val="1"/>
                    <w:shd w:fill="auto" w:val="clear"/>
                  </w:rPr>
                </w:rPrChange>
              </w:rPr>
            </w:pPr>
            <w:r w:rsidDel="00000000" w:rsidR="00000000" w:rsidRPr="00000000">
              <w:rPr>
                <w:rFonts w:ascii="Google Sans Text" w:cs="Google Sans Text" w:eastAsia="Google Sans Text" w:hAnsi="Google Sans Text"/>
                <w:b w:val="1"/>
                <w:color w:val="ffffff"/>
                <w:shd w:fill="auto" w:val="clear"/>
                <w:rtl w:val="0"/>
                <w:rPrChange w:author="ACADIMICS" w:id="11" w:date="2025-10-02T15:43:17Z">
                  <w:rPr>
                    <w:rFonts w:ascii="Google Sans Text" w:cs="Google Sans Text" w:eastAsia="Google Sans Text" w:hAnsi="Google Sans Text"/>
                    <w:b w:val="1"/>
                    <w:shd w:fill="auto" w:val="clear"/>
                  </w:rPr>
                </w:rPrChange>
              </w:rPr>
              <w:t xml:space="preserve">LLM/Data Interaction Point</w:t>
            </w:r>
          </w:p>
        </w:tc>
        <w:tc>
          <w:tcPr>
            <w:tcBorders>
              <w:top w:color="000000" w:space="0" w:sz="6" w:val="single"/>
              <w:left w:color="000000" w:space="0" w:sz="6" w:val="single"/>
              <w:bottom w:color="000000" w:space="0" w:sz="6" w:val="single"/>
              <w:right w:color="000000" w:space="0" w:sz="6" w:val="single"/>
            </w:tcBorders>
            <w:shd w:fill="1b1d1e" w:val="clear"/>
            <w:tcMar>
              <w:top w:w="120.0" w:type="dxa"/>
              <w:left w:w="180.0" w:type="dxa"/>
              <w:bottom w:w="120.0" w:type="dxa"/>
              <w:right w:w="180.0" w:type="dxa"/>
            </w:tcMar>
            <w:vAlign w:val="top"/>
          </w:tcPr>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ffffff"/>
                <w:shd w:fill="auto" w:val="clear"/>
                <w:rPrChange w:author="ACADIMICS" w:id="11" w:date="2025-10-02T15:43:17Z">
                  <w:rPr>
                    <w:rFonts w:ascii="Google Sans Text" w:cs="Google Sans Text" w:eastAsia="Google Sans Text" w:hAnsi="Google Sans Text"/>
                    <w:b w:val="1"/>
                    <w:shd w:fill="auto" w:val="clear"/>
                  </w:rPr>
                </w:rPrChange>
              </w:rPr>
            </w:pPr>
            <w:r w:rsidDel="00000000" w:rsidR="00000000" w:rsidRPr="00000000">
              <w:rPr>
                <w:rFonts w:ascii="Google Sans Text" w:cs="Google Sans Text" w:eastAsia="Google Sans Text" w:hAnsi="Google Sans Text"/>
                <w:b w:val="1"/>
                <w:color w:val="ffffff"/>
                <w:shd w:fill="auto" w:val="clear"/>
                <w:rtl w:val="0"/>
                <w:rPrChange w:author="ACADIMICS" w:id="11" w:date="2025-10-02T15:43:17Z">
                  <w:rPr>
                    <w:rFonts w:ascii="Google Sans Text" w:cs="Google Sans Text" w:eastAsia="Google Sans Text" w:hAnsi="Google Sans Text"/>
                    <w:b w:val="1"/>
                    <w:shd w:fill="auto" w:val="clear"/>
                  </w:rPr>
                </w:rPrChange>
              </w:rPr>
              <w:t xml:space="preserve">Primary Security Gate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1b1d1e" w:val="clear"/>
            <w:tcMar>
              <w:top w:w="120.0" w:type="dxa"/>
              <w:left w:w="180.0" w:type="dxa"/>
              <w:bottom w:w="120.0" w:type="dxa"/>
              <w:right w:w="180.0" w:type="dxa"/>
            </w:tcMar>
            <w:vAlign w:val="top"/>
          </w:tcPr>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ffffff"/>
                <w:shd w:fill="auto" w:val="clear"/>
                <w:rPrChange w:author="ACADIMICS" w:id="11" w:date="2025-10-02T15:43:17Z">
                  <w:rPr>
                    <w:rFonts w:ascii="Google Sans Text" w:cs="Google Sans Text" w:eastAsia="Google Sans Text" w:hAnsi="Google Sans Text"/>
                    <w:b w:val="1"/>
                    <w:shd w:fill="auto" w:val="clear"/>
                  </w:rPr>
                </w:rPrChange>
              </w:rPr>
            </w:pPr>
            <w:r w:rsidDel="00000000" w:rsidR="00000000" w:rsidRPr="00000000">
              <w:rPr>
                <w:rFonts w:ascii="Google Sans Text" w:cs="Google Sans Text" w:eastAsia="Google Sans Text" w:hAnsi="Google Sans Text"/>
                <w:b w:val="1"/>
                <w:color w:val="ffffff"/>
                <w:shd w:fill="auto" w:val="clear"/>
                <w:rtl w:val="0"/>
                <w:rPrChange w:author="ACADIMICS" w:id="11" w:date="2025-10-02T15:43:17Z">
                  <w:rPr>
                    <w:rFonts w:ascii="Google Sans Text" w:cs="Google Sans Text" w:eastAsia="Google Sans Text" w:hAnsi="Google Sans Text"/>
                    <w:b w:val="1"/>
                    <w:shd w:fill="auto" w:val="clear"/>
                  </w:rPr>
                </w:rPrChange>
              </w:rPr>
              <w:t xml:space="preserve">1. Ingestion &amp; Pre-processing</w:t>
            </w:r>
          </w:p>
        </w:tc>
        <w:tc>
          <w:tcPr>
            <w:tcBorders>
              <w:top w:color="000000" w:space="0" w:sz="6" w:val="single"/>
              <w:left w:color="000000" w:space="0" w:sz="6" w:val="single"/>
              <w:bottom w:color="000000" w:space="0" w:sz="6" w:val="single"/>
              <w:right w:color="000000" w:space="0" w:sz="6" w:val="single"/>
            </w:tcBorders>
            <w:shd w:fill="1b1d1e" w:val="clear"/>
            <w:tcMar>
              <w:top w:w="120.0" w:type="dxa"/>
              <w:left w:w="180.0" w:type="dxa"/>
              <w:bottom w:w="120.0" w:type="dxa"/>
              <w:right w:w="180.0" w:type="dxa"/>
            </w:tcMar>
            <w:vAlign w:val="top"/>
          </w:tcPr>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ffffff"/>
                <w:shd w:fill="auto" w:val="clear"/>
                <w:rPrChange w:author="ACADIMICS" w:id="11" w:date="2025-10-02T15:43:17Z">
                  <w:rPr>
                    <w:rFonts w:ascii="Google Sans Text" w:cs="Google Sans Text" w:eastAsia="Google Sans Text" w:hAnsi="Google Sans Text"/>
                    <w:shd w:fill="auto" w:val="clear"/>
                  </w:rPr>
                </w:rPrChange>
              </w:rPr>
            </w:pPr>
            <w:r w:rsidDel="00000000" w:rsidR="00000000" w:rsidRPr="00000000">
              <w:rPr>
                <w:rFonts w:ascii="Google Sans Text" w:cs="Google Sans Text" w:eastAsia="Google Sans Text" w:hAnsi="Google Sans Text"/>
                <w:color w:val="ffffff"/>
                <w:shd w:fill="auto" w:val="clear"/>
                <w:rtl w:val="0"/>
                <w:rPrChange w:author="ACADIMICS" w:id="11" w:date="2025-10-02T15:43:17Z">
                  <w:rPr>
                    <w:rFonts w:ascii="Google Sans Text" w:cs="Google Sans Text" w:eastAsia="Google Sans Text" w:hAnsi="Google Sans Text"/>
                    <w:shd w:fill="auto" w:val="clear"/>
                  </w:rPr>
                </w:rPrChange>
              </w:rPr>
              <w:t xml:space="preserve">User submits query; grammar/spelling correction (if necessary).</w:t>
            </w:r>
          </w:p>
        </w:tc>
        <w:tc>
          <w:tcPr>
            <w:tcBorders>
              <w:top w:color="000000" w:space="0" w:sz="6" w:val="single"/>
              <w:left w:color="000000" w:space="0" w:sz="6" w:val="single"/>
              <w:bottom w:color="000000" w:space="0" w:sz="6" w:val="single"/>
              <w:right w:color="000000" w:space="0" w:sz="6" w:val="single"/>
            </w:tcBorders>
            <w:shd w:fill="1b1d1e" w:val="clear"/>
            <w:tcMar>
              <w:top w:w="120.0" w:type="dxa"/>
              <w:left w:w="180.0" w:type="dxa"/>
              <w:bottom w:w="120.0" w:type="dxa"/>
              <w:right w:w="180.0" w:type="dxa"/>
            </w:tcMar>
            <w:vAlign w:val="top"/>
          </w:tcPr>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ffffff"/>
                <w:shd w:fill="auto" w:val="clear"/>
                <w:rPrChange w:author="ACADIMICS" w:id="11" w:date="2025-10-02T15:43:17Z">
                  <w:rPr>
                    <w:rFonts w:ascii="Google Sans Text" w:cs="Google Sans Text" w:eastAsia="Google Sans Text" w:hAnsi="Google Sans Text"/>
                    <w:shd w:fill="auto" w:val="clear"/>
                  </w:rPr>
                </w:rPrChange>
              </w:rPr>
            </w:pPr>
            <w:r w:rsidDel="00000000" w:rsidR="00000000" w:rsidRPr="00000000">
              <w:rPr>
                <w:rFonts w:ascii="Google Sans Text" w:cs="Google Sans Text" w:eastAsia="Google Sans Text" w:hAnsi="Google Sans Text"/>
                <w:color w:val="ffffff"/>
                <w:shd w:fill="auto" w:val="clear"/>
                <w:rtl w:val="0"/>
                <w:rPrChange w:author="ACADIMICS" w:id="11" w:date="2025-10-02T15:43:17Z">
                  <w:rPr>
                    <w:rFonts w:ascii="Google Sans Text" w:cs="Google Sans Text" w:eastAsia="Google Sans Text" w:hAnsi="Google Sans Text"/>
                    <w:shd w:fill="auto" w:val="clear"/>
                  </w:rPr>
                </w:rPrChange>
              </w:rPr>
              <w:t xml:space="preserve">N/A (Client/Control Plane)</w:t>
            </w:r>
          </w:p>
        </w:tc>
        <w:tc>
          <w:tcPr>
            <w:tcBorders>
              <w:top w:color="000000" w:space="0" w:sz="6" w:val="single"/>
              <w:left w:color="000000" w:space="0" w:sz="6" w:val="single"/>
              <w:bottom w:color="000000" w:space="0" w:sz="6" w:val="single"/>
              <w:right w:color="000000" w:space="0" w:sz="6" w:val="single"/>
            </w:tcBorders>
            <w:shd w:fill="1b1d1e" w:val="clear"/>
            <w:tcMar>
              <w:top w:w="120.0" w:type="dxa"/>
              <w:left w:w="180.0" w:type="dxa"/>
              <w:bottom w:w="120.0" w:type="dxa"/>
              <w:right w:w="180.0" w:type="dxa"/>
            </w:tcMar>
            <w:vAlign w:val="top"/>
          </w:tcPr>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ffffff"/>
                <w:sz w:val="24"/>
                <w:szCs w:val="24"/>
                <w:vertAlign w:val="superscript"/>
                <w:rPrChange w:author="ACADIMICS" w:id="11" w:date="2025-10-02T15:43:17Z">
                  <w:rPr>
                    <w:rFonts w:ascii="Google Sans Text" w:cs="Google Sans Text" w:eastAsia="Google Sans Text" w:hAnsi="Google Sans Text"/>
                    <w:sz w:val="24"/>
                    <w:szCs w:val="24"/>
                    <w:vertAlign w:val="superscript"/>
                  </w:rPr>
                </w:rPrChange>
              </w:rPr>
            </w:pPr>
            <w:r w:rsidDel="00000000" w:rsidR="00000000" w:rsidRPr="00000000">
              <w:rPr>
                <w:rFonts w:ascii="Google Sans Text" w:cs="Google Sans Text" w:eastAsia="Google Sans Text" w:hAnsi="Google Sans Text"/>
                <w:color w:val="ffffff"/>
                <w:shd w:fill="auto" w:val="clear"/>
                <w:rtl w:val="0"/>
                <w:rPrChange w:author="ACADIMICS" w:id="11" w:date="2025-10-02T15:43:17Z">
                  <w:rPr>
                    <w:rFonts w:ascii="Google Sans Text" w:cs="Google Sans Text" w:eastAsia="Google Sans Text" w:hAnsi="Google Sans Text"/>
                    <w:shd w:fill="auto" w:val="clear"/>
                  </w:rPr>
                </w:rPrChange>
              </w:rPr>
              <w:t xml:space="preserve">Input Safety Guardrail (Llama Guard 2) </w:t>
            </w:r>
            <w:r w:rsidDel="00000000" w:rsidR="00000000" w:rsidRPr="00000000">
              <w:rPr>
                <w:rFonts w:ascii="Google Sans Text" w:cs="Google Sans Text" w:eastAsia="Google Sans Text" w:hAnsi="Google Sans Text"/>
                <w:color w:val="ffffff"/>
                <w:sz w:val="24"/>
                <w:szCs w:val="24"/>
                <w:vertAlign w:val="superscript"/>
                <w:rtl w:val="0"/>
                <w:rPrChange w:author="ACADIMICS" w:id="11" w:date="2025-10-02T15:43:17Z">
                  <w:rPr>
                    <w:rFonts w:ascii="Google Sans Text" w:cs="Google Sans Text" w:eastAsia="Google Sans Text" w:hAnsi="Google Sans Text"/>
                    <w:sz w:val="24"/>
                    <w:szCs w:val="24"/>
                    <w:vertAlign w:val="superscript"/>
                  </w:rPr>
                </w:rPrChange>
              </w:rPr>
              <w:t xml:space="preserve">13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1b1d1e" w:val="clear"/>
            <w:tcMar>
              <w:top w:w="120.0" w:type="dxa"/>
              <w:left w:w="180.0" w:type="dxa"/>
              <w:bottom w:w="120.0" w:type="dxa"/>
              <w:right w:w="180.0" w:type="dxa"/>
            </w:tcMar>
            <w:vAlign w:val="top"/>
          </w:tcPr>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ffffff"/>
                <w:shd w:fill="auto" w:val="clear"/>
                <w:rPrChange w:author="ACADIMICS" w:id="11" w:date="2025-10-02T15:43:17Z">
                  <w:rPr>
                    <w:rFonts w:ascii="Google Sans Text" w:cs="Google Sans Text" w:eastAsia="Google Sans Text" w:hAnsi="Google Sans Text"/>
                    <w:b w:val="1"/>
                    <w:shd w:fill="auto" w:val="clear"/>
                  </w:rPr>
                </w:rPrChange>
              </w:rPr>
            </w:pPr>
            <w:r w:rsidDel="00000000" w:rsidR="00000000" w:rsidRPr="00000000">
              <w:rPr>
                <w:rFonts w:ascii="Google Sans Text" w:cs="Google Sans Text" w:eastAsia="Google Sans Text" w:hAnsi="Google Sans Text"/>
                <w:b w:val="1"/>
                <w:color w:val="ffffff"/>
                <w:shd w:fill="auto" w:val="clear"/>
                <w:rtl w:val="0"/>
                <w:rPrChange w:author="ACADIMICS" w:id="11" w:date="2025-10-02T15:43:17Z">
                  <w:rPr>
                    <w:rFonts w:ascii="Google Sans Text" w:cs="Google Sans Text" w:eastAsia="Google Sans Text" w:hAnsi="Google Sans Text"/>
                    <w:b w:val="1"/>
                    <w:shd w:fill="auto" w:val="clear"/>
                  </w:rPr>
                </w:rPrChange>
              </w:rPr>
              <w:t xml:space="preserve">2. Context Retrieval (RAG)</w:t>
            </w:r>
          </w:p>
        </w:tc>
        <w:tc>
          <w:tcPr>
            <w:tcBorders>
              <w:top w:color="000000" w:space="0" w:sz="6" w:val="single"/>
              <w:left w:color="000000" w:space="0" w:sz="6" w:val="single"/>
              <w:bottom w:color="000000" w:space="0" w:sz="6" w:val="single"/>
              <w:right w:color="000000" w:space="0" w:sz="6" w:val="single"/>
            </w:tcBorders>
            <w:shd w:fill="1b1d1e" w:val="clear"/>
            <w:tcMar>
              <w:top w:w="120.0" w:type="dxa"/>
              <w:left w:w="180.0" w:type="dxa"/>
              <w:bottom w:w="120.0" w:type="dxa"/>
              <w:right w:w="180.0" w:type="dxa"/>
            </w:tcMar>
            <w:vAlign w:val="top"/>
          </w:tcPr>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ffffff"/>
                <w:shd w:fill="auto" w:val="clear"/>
                <w:rPrChange w:author="ACADIMICS" w:id="11" w:date="2025-10-02T15:43:17Z">
                  <w:rPr>
                    <w:rFonts w:ascii="Google Sans Text" w:cs="Google Sans Text" w:eastAsia="Google Sans Text" w:hAnsi="Google Sans Text"/>
                    <w:shd w:fill="auto" w:val="clear"/>
                  </w:rPr>
                </w:rPrChange>
              </w:rPr>
            </w:pPr>
            <w:r w:rsidDel="00000000" w:rsidR="00000000" w:rsidRPr="00000000">
              <w:rPr>
                <w:rFonts w:ascii="Google Sans Text" w:cs="Google Sans Text" w:eastAsia="Google Sans Text" w:hAnsi="Google Sans Text"/>
                <w:color w:val="ffffff"/>
                <w:shd w:fill="auto" w:val="clear"/>
                <w:rtl w:val="0"/>
                <w:rPrChange w:author="ACADIMICS" w:id="11" w:date="2025-10-02T15:43:17Z">
                  <w:rPr>
                    <w:rFonts w:ascii="Google Sans Text" w:cs="Google Sans Text" w:eastAsia="Google Sans Text" w:hAnsi="Google Sans Text"/>
                    <w:shd w:fill="auto" w:val="clear"/>
                  </w:rPr>
                </w:rPrChange>
              </w:rPr>
              <w:t xml:space="preserve">Unity Catalog (UC) queried for relevant schema, column descriptions, and user ACLs.</w:t>
            </w:r>
          </w:p>
        </w:tc>
        <w:tc>
          <w:tcPr>
            <w:tcBorders>
              <w:top w:color="000000" w:space="0" w:sz="6" w:val="single"/>
              <w:left w:color="000000" w:space="0" w:sz="6" w:val="single"/>
              <w:bottom w:color="000000" w:space="0" w:sz="6" w:val="single"/>
              <w:right w:color="000000" w:space="0" w:sz="6" w:val="single"/>
            </w:tcBorders>
            <w:shd w:fill="1b1d1e" w:val="clear"/>
            <w:tcMar>
              <w:top w:w="120.0" w:type="dxa"/>
              <w:left w:w="180.0" w:type="dxa"/>
              <w:bottom w:w="120.0" w:type="dxa"/>
              <w:right w:w="180.0" w:type="dxa"/>
            </w:tcMar>
            <w:vAlign w:val="top"/>
          </w:tcPr>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ffffff"/>
                <w:shd w:fill="auto" w:val="clear"/>
                <w:rPrChange w:author="ACADIMICS" w:id="11" w:date="2025-10-02T15:43:17Z">
                  <w:rPr>
                    <w:rFonts w:ascii="Google Sans Text" w:cs="Google Sans Text" w:eastAsia="Google Sans Text" w:hAnsi="Google Sans Text"/>
                    <w:shd w:fill="auto" w:val="clear"/>
                  </w:rPr>
                </w:rPrChange>
              </w:rPr>
            </w:pPr>
            <w:r w:rsidDel="00000000" w:rsidR="00000000" w:rsidRPr="00000000">
              <w:rPr>
                <w:rFonts w:ascii="Google Sans Text" w:cs="Google Sans Text" w:eastAsia="Google Sans Text" w:hAnsi="Google Sans Text"/>
                <w:color w:val="ffffff"/>
                <w:shd w:fill="auto" w:val="clear"/>
                <w:rtl w:val="0"/>
                <w:rPrChange w:author="ACADIMICS" w:id="11" w:date="2025-10-02T15:43:17Z">
                  <w:rPr>
                    <w:rFonts w:ascii="Google Sans Text" w:cs="Google Sans Text" w:eastAsia="Google Sans Text" w:hAnsi="Google Sans Text"/>
                    <w:shd w:fill="auto" w:val="clear"/>
                  </w:rPr>
                </w:rPrChange>
              </w:rPr>
              <w:t xml:space="preserve">Data sent: User Prompt</w:t>
            </w:r>
          </w:p>
        </w:tc>
        <w:tc>
          <w:tcPr>
            <w:tcBorders>
              <w:top w:color="000000" w:space="0" w:sz="6" w:val="single"/>
              <w:left w:color="000000" w:space="0" w:sz="6" w:val="single"/>
              <w:bottom w:color="000000" w:space="0" w:sz="6" w:val="single"/>
              <w:right w:color="000000" w:space="0" w:sz="6" w:val="single"/>
            </w:tcBorders>
            <w:shd w:fill="1b1d1e" w:val="clear"/>
            <w:tcMar>
              <w:top w:w="120.0" w:type="dxa"/>
              <w:left w:w="180.0" w:type="dxa"/>
              <w:bottom w:w="120.0" w:type="dxa"/>
              <w:right w:w="180.0" w:type="dxa"/>
            </w:tcMar>
            <w:vAlign w:val="top"/>
          </w:tcPr>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ffffff"/>
                <w:sz w:val="24"/>
                <w:szCs w:val="24"/>
                <w:vertAlign w:val="superscript"/>
                <w:rPrChange w:author="ACADIMICS" w:id="11" w:date="2025-10-02T15:43:17Z">
                  <w:rPr>
                    <w:rFonts w:ascii="Google Sans Text" w:cs="Google Sans Text" w:eastAsia="Google Sans Text" w:hAnsi="Google Sans Text"/>
                    <w:sz w:val="24"/>
                    <w:szCs w:val="24"/>
                    <w:vertAlign w:val="superscript"/>
                  </w:rPr>
                </w:rPrChange>
              </w:rPr>
            </w:pPr>
            <w:r w:rsidDel="00000000" w:rsidR="00000000" w:rsidRPr="00000000">
              <w:rPr>
                <w:rFonts w:ascii="Google Sans Text" w:cs="Google Sans Text" w:eastAsia="Google Sans Text" w:hAnsi="Google Sans Text"/>
                <w:color w:val="ffffff"/>
                <w:shd w:fill="auto" w:val="clear"/>
                <w:rtl w:val="0"/>
                <w:rPrChange w:author="ACADIMICS" w:id="11" w:date="2025-10-02T15:43:17Z">
                  <w:rPr>
                    <w:rFonts w:ascii="Google Sans Text" w:cs="Google Sans Text" w:eastAsia="Google Sans Text" w:hAnsi="Google Sans Text"/>
                    <w:shd w:fill="auto" w:val="clear"/>
                  </w:rPr>
                </w:rPrChange>
              </w:rPr>
              <w:t xml:space="preserve">UC Access Control &amp; Metadata Filtration </w:t>
            </w:r>
            <w:r w:rsidDel="00000000" w:rsidR="00000000" w:rsidRPr="00000000">
              <w:rPr>
                <w:rFonts w:ascii="Google Sans Text" w:cs="Google Sans Text" w:eastAsia="Google Sans Text" w:hAnsi="Google Sans Text"/>
                <w:color w:val="ffffff"/>
                <w:sz w:val="24"/>
                <w:szCs w:val="24"/>
                <w:vertAlign w:val="superscript"/>
                <w:rtl w:val="0"/>
                <w:rPrChange w:author="ACADIMICS" w:id="11" w:date="2025-10-02T15:43:17Z">
                  <w:rPr>
                    <w:rFonts w:ascii="Google Sans Text" w:cs="Google Sans Text" w:eastAsia="Google Sans Text" w:hAnsi="Google Sans Text"/>
                    <w:sz w:val="24"/>
                    <w:szCs w:val="24"/>
                    <w:vertAlign w:val="superscript"/>
                  </w:rPr>
                </w:rPrChange>
              </w:rPr>
              <w:t xml:space="preserve">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1b1d1e" w:val="clear"/>
            <w:tcMar>
              <w:top w:w="120.0" w:type="dxa"/>
              <w:left w:w="180.0" w:type="dxa"/>
              <w:bottom w:w="120.0" w:type="dxa"/>
              <w:right w:w="180.0" w:type="dxa"/>
            </w:tcMar>
            <w:vAlign w:val="top"/>
          </w:tcPr>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ffffff"/>
                <w:shd w:fill="auto" w:val="clear"/>
                <w:rPrChange w:author="ACADIMICS" w:id="11" w:date="2025-10-02T15:43:17Z">
                  <w:rPr>
                    <w:rFonts w:ascii="Google Sans Text" w:cs="Google Sans Text" w:eastAsia="Google Sans Text" w:hAnsi="Google Sans Text"/>
                    <w:b w:val="1"/>
                    <w:shd w:fill="auto" w:val="clear"/>
                  </w:rPr>
                </w:rPrChange>
              </w:rPr>
            </w:pPr>
            <w:r w:rsidDel="00000000" w:rsidR="00000000" w:rsidRPr="00000000">
              <w:rPr>
                <w:rFonts w:ascii="Google Sans Text" w:cs="Google Sans Text" w:eastAsia="Google Sans Text" w:hAnsi="Google Sans Text"/>
                <w:b w:val="1"/>
                <w:color w:val="ffffff"/>
                <w:shd w:fill="auto" w:val="clear"/>
                <w:rtl w:val="0"/>
                <w:rPrChange w:author="ACADIMICS" w:id="11" w:date="2025-10-02T15:43:17Z">
                  <w:rPr>
                    <w:rFonts w:ascii="Google Sans Text" w:cs="Google Sans Text" w:eastAsia="Google Sans Text" w:hAnsi="Google Sans Text"/>
                    <w:b w:val="1"/>
                    <w:shd w:fill="auto" w:val="clear"/>
                  </w:rPr>
                </w:rPrChange>
              </w:rPr>
              <w:t xml:space="preserve">3. Prompt Construction</w:t>
            </w:r>
          </w:p>
        </w:tc>
        <w:tc>
          <w:tcPr>
            <w:tcBorders>
              <w:top w:color="000000" w:space="0" w:sz="6" w:val="single"/>
              <w:left w:color="000000" w:space="0" w:sz="6" w:val="single"/>
              <w:bottom w:color="000000" w:space="0" w:sz="6" w:val="single"/>
              <w:right w:color="000000" w:space="0" w:sz="6" w:val="single"/>
            </w:tcBorders>
            <w:shd w:fill="1b1d1e" w:val="clear"/>
            <w:tcMar>
              <w:top w:w="120.0" w:type="dxa"/>
              <w:left w:w="180.0" w:type="dxa"/>
              <w:bottom w:w="120.0" w:type="dxa"/>
              <w:right w:w="180.0" w:type="dxa"/>
            </w:tcMar>
            <w:vAlign w:val="top"/>
          </w:tcPr>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ffffff"/>
                <w:shd w:fill="auto" w:val="clear"/>
                <w:rPrChange w:author="ACADIMICS" w:id="11" w:date="2025-10-02T15:43:17Z">
                  <w:rPr>
                    <w:rFonts w:ascii="Google Sans Text" w:cs="Google Sans Text" w:eastAsia="Google Sans Text" w:hAnsi="Google Sans Text"/>
                    <w:shd w:fill="auto" w:val="clear"/>
                  </w:rPr>
                </w:rPrChange>
              </w:rPr>
            </w:pPr>
            <w:r w:rsidDel="00000000" w:rsidR="00000000" w:rsidRPr="00000000">
              <w:rPr>
                <w:rFonts w:ascii="Google Sans Text" w:cs="Google Sans Text" w:eastAsia="Google Sans Text" w:hAnsi="Google Sans Text"/>
                <w:color w:val="ffffff"/>
                <w:shd w:fill="auto" w:val="clear"/>
                <w:rtl w:val="0"/>
                <w:rPrChange w:author="ACADIMICS" w:id="11" w:date="2025-10-02T15:43:17Z">
                  <w:rPr>
                    <w:rFonts w:ascii="Google Sans Text" w:cs="Google Sans Text" w:eastAsia="Google Sans Text" w:hAnsi="Google Sans Text"/>
                    <w:shd w:fill="auto" w:val="clear"/>
                  </w:rPr>
                </w:rPrChange>
              </w:rPr>
              <w:t xml:space="preserve">Context Payload, System Prompt (constraints), and User Prompt are assembled.</w:t>
            </w:r>
          </w:p>
        </w:tc>
        <w:tc>
          <w:tcPr>
            <w:tcBorders>
              <w:top w:color="000000" w:space="0" w:sz="6" w:val="single"/>
              <w:left w:color="000000" w:space="0" w:sz="6" w:val="single"/>
              <w:bottom w:color="000000" w:space="0" w:sz="6" w:val="single"/>
              <w:right w:color="000000" w:space="0" w:sz="6" w:val="single"/>
            </w:tcBorders>
            <w:shd w:fill="1b1d1e" w:val="clear"/>
            <w:tcMar>
              <w:top w:w="120.0" w:type="dxa"/>
              <w:left w:w="180.0" w:type="dxa"/>
              <w:bottom w:w="120.0" w:type="dxa"/>
              <w:right w:w="180.0" w:type="dxa"/>
            </w:tcMar>
            <w:vAlign w:val="top"/>
          </w:tcPr>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ffffff"/>
                <w:shd w:fill="auto" w:val="clear"/>
                <w:rPrChange w:author="ACADIMICS" w:id="11" w:date="2025-10-02T15:43:17Z">
                  <w:rPr>
                    <w:rFonts w:ascii="Google Sans Text" w:cs="Google Sans Text" w:eastAsia="Google Sans Text" w:hAnsi="Google Sans Text"/>
                    <w:shd w:fill="auto" w:val="clear"/>
                  </w:rPr>
                </w:rPrChange>
              </w:rPr>
            </w:pPr>
            <w:r w:rsidDel="00000000" w:rsidR="00000000" w:rsidRPr="00000000">
              <w:rPr>
                <w:rFonts w:ascii="Google Sans Text" w:cs="Google Sans Text" w:eastAsia="Google Sans Text" w:hAnsi="Google Sans Text"/>
                <w:color w:val="ffffff"/>
                <w:shd w:fill="auto" w:val="clear"/>
                <w:rtl w:val="0"/>
                <w:rPrChange w:author="ACADIMICS" w:id="11" w:date="2025-10-02T15:43:17Z">
                  <w:rPr>
                    <w:rFonts w:ascii="Google Sans Text" w:cs="Google Sans Text" w:eastAsia="Google Sans Text" w:hAnsi="Google Sans Text"/>
                    <w:shd w:fill="auto" w:val="clear"/>
                  </w:rPr>
                </w:rPrChange>
              </w:rPr>
              <w:t xml:space="preserve">Data sent: Context + Prompt</w:t>
            </w:r>
          </w:p>
        </w:tc>
        <w:tc>
          <w:tcPr>
            <w:tcBorders>
              <w:top w:color="000000" w:space="0" w:sz="6" w:val="single"/>
              <w:left w:color="000000" w:space="0" w:sz="6" w:val="single"/>
              <w:bottom w:color="000000" w:space="0" w:sz="6" w:val="single"/>
              <w:right w:color="000000" w:space="0" w:sz="6" w:val="single"/>
            </w:tcBorders>
            <w:shd w:fill="1b1d1e" w:val="clear"/>
            <w:tcMar>
              <w:top w:w="120.0" w:type="dxa"/>
              <w:left w:w="180.0" w:type="dxa"/>
              <w:bottom w:w="120.0" w:type="dxa"/>
              <w:right w:w="180.0" w:type="dxa"/>
            </w:tcMar>
            <w:vAlign w:val="top"/>
          </w:tcPr>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ffffff"/>
                <w:sz w:val="24"/>
                <w:szCs w:val="24"/>
                <w:vertAlign w:val="superscript"/>
                <w:rPrChange w:author="ACADIMICS" w:id="11" w:date="2025-10-02T15:43:17Z">
                  <w:rPr>
                    <w:rFonts w:ascii="Google Sans Text" w:cs="Google Sans Text" w:eastAsia="Google Sans Text" w:hAnsi="Google Sans Text"/>
                    <w:sz w:val="24"/>
                    <w:szCs w:val="24"/>
                    <w:vertAlign w:val="superscript"/>
                  </w:rPr>
                </w:rPrChange>
              </w:rPr>
            </w:pPr>
            <w:r w:rsidDel="00000000" w:rsidR="00000000" w:rsidRPr="00000000">
              <w:rPr>
                <w:rFonts w:ascii="Google Sans Text" w:cs="Google Sans Text" w:eastAsia="Google Sans Text" w:hAnsi="Google Sans Text"/>
                <w:color w:val="ffffff"/>
                <w:shd w:fill="auto" w:val="clear"/>
                <w:rtl w:val="0"/>
                <w:rPrChange w:author="ACADIMICS" w:id="11" w:date="2025-10-02T15:43:17Z">
                  <w:rPr>
                    <w:rFonts w:ascii="Google Sans Text" w:cs="Google Sans Text" w:eastAsia="Google Sans Text" w:hAnsi="Google Sans Text"/>
                    <w:shd w:fill="auto" w:val="clear"/>
                  </w:rPr>
                </w:rPrChange>
              </w:rPr>
              <w:t xml:space="preserve">System Prompt Hardening </w:t>
            </w:r>
            <w:r w:rsidDel="00000000" w:rsidR="00000000" w:rsidRPr="00000000">
              <w:rPr>
                <w:rFonts w:ascii="Google Sans Text" w:cs="Google Sans Text" w:eastAsia="Google Sans Text" w:hAnsi="Google Sans Text"/>
                <w:color w:val="ffffff"/>
                <w:sz w:val="24"/>
                <w:szCs w:val="24"/>
                <w:vertAlign w:val="superscript"/>
                <w:rtl w:val="0"/>
                <w:rPrChange w:author="ACADIMICS" w:id="11" w:date="2025-10-02T15:43:17Z">
                  <w:rPr>
                    <w:rFonts w:ascii="Google Sans Text" w:cs="Google Sans Text" w:eastAsia="Google Sans Text" w:hAnsi="Google Sans Text"/>
                    <w:sz w:val="24"/>
                    <w:szCs w:val="24"/>
                    <w:vertAlign w:val="superscript"/>
                  </w:rPr>
                </w:rPrChange>
              </w:rPr>
              <w:t xml:space="preserve">16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1b1d1e" w:val="clear"/>
            <w:tcMar>
              <w:top w:w="120.0" w:type="dxa"/>
              <w:left w:w="180.0" w:type="dxa"/>
              <w:bottom w:w="120.0" w:type="dxa"/>
              <w:right w:w="180.0" w:type="dxa"/>
            </w:tcMar>
            <w:vAlign w:val="top"/>
          </w:tcPr>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ffffff"/>
                <w:shd w:fill="auto" w:val="clear"/>
                <w:rPrChange w:author="ACADIMICS" w:id="11" w:date="2025-10-02T15:43:17Z">
                  <w:rPr>
                    <w:rFonts w:ascii="Google Sans Text" w:cs="Google Sans Text" w:eastAsia="Google Sans Text" w:hAnsi="Google Sans Text"/>
                    <w:b w:val="1"/>
                    <w:shd w:fill="auto" w:val="clear"/>
                  </w:rPr>
                </w:rPrChange>
              </w:rPr>
            </w:pPr>
            <w:r w:rsidDel="00000000" w:rsidR="00000000" w:rsidRPr="00000000">
              <w:rPr>
                <w:rFonts w:ascii="Google Sans Text" w:cs="Google Sans Text" w:eastAsia="Google Sans Text" w:hAnsi="Google Sans Text"/>
                <w:b w:val="1"/>
                <w:color w:val="ffffff"/>
                <w:shd w:fill="auto" w:val="clear"/>
                <w:rtl w:val="0"/>
                <w:rPrChange w:author="ACADIMICS" w:id="11" w:date="2025-10-02T15:43:17Z">
                  <w:rPr>
                    <w:rFonts w:ascii="Google Sans Text" w:cs="Google Sans Text" w:eastAsia="Google Sans Text" w:hAnsi="Google Sans Text"/>
                    <w:b w:val="1"/>
                    <w:shd w:fill="auto" w:val="clear"/>
                  </w:rPr>
                </w:rPrChange>
              </w:rPr>
              <w:t xml:space="preserve">4. Inference &amp; Generation</w:t>
            </w:r>
          </w:p>
        </w:tc>
        <w:tc>
          <w:tcPr>
            <w:tcBorders>
              <w:top w:color="000000" w:space="0" w:sz="6" w:val="single"/>
              <w:left w:color="000000" w:space="0" w:sz="6" w:val="single"/>
              <w:bottom w:color="000000" w:space="0" w:sz="6" w:val="single"/>
              <w:right w:color="000000" w:space="0" w:sz="6" w:val="single"/>
            </w:tcBorders>
            <w:shd w:fill="1b1d1e" w:val="clear"/>
            <w:tcMar>
              <w:top w:w="120.0" w:type="dxa"/>
              <w:left w:w="180.0" w:type="dxa"/>
              <w:bottom w:w="120.0" w:type="dxa"/>
              <w:right w:w="180.0" w:type="dxa"/>
            </w:tcMar>
            <w:vAlign w:val="top"/>
          </w:tcPr>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ffffff"/>
                <w:shd w:fill="auto" w:val="clear"/>
                <w:rPrChange w:author="ACADIMICS" w:id="11" w:date="2025-10-02T15:43:17Z">
                  <w:rPr>
                    <w:rFonts w:ascii="Google Sans Text" w:cs="Google Sans Text" w:eastAsia="Google Sans Text" w:hAnsi="Google Sans Text"/>
                    <w:shd w:fill="auto" w:val="clear"/>
                  </w:rPr>
                </w:rPrChange>
              </w:rPr>
            </w:pPr>
            <w:r w:rsidDel="00000000" w:rsidR="00000000" w:rsidRPr="00000000">
              <w:rPr>
                <w:rFonts w:ascii="Google Sans Text" w:cs="Google Sans Text" w:eastAsia="Google Sans Text" w:hAnsi="Google Sans Text"/>
                <w:color w:val="ffffff"/>
                <w:shd w:fill="auto" w:val="clear"/>
                <w:rtl w:val="0"/>
                <w:rPrChange w:author="ACADIMICS" w:id="11" w:date="2025-10-02T15:43:17Z">
                  <w:rPr>
                    <w:rFonts w:ascii="Google Sans Text" w:cs="Google Sans Text" w:eastAsia="Google Sans Text" w:hAnsi="Google Sans Text"/>
                    <w:shd w:fill="auto" w:val="clear"/>
                  </w:rPr>
                </w:rPrChange>
              </w:rPr>
              <w:t xml:space="preserve">Foundation Model produces proposed SQL/Python code.</w:t>
            </w:r>
          </w:p>
        </w:tc>
        <w:tc>
          <w:tcPr>
            <w:tcBorders>
              <w:top w:color="000000" w:space="0" w:sz="6" w:val="single"/>
              <w:left w:color="000000" w:space="0" w:sz="6" w:val="single"/>
              <w:bottom w:color="000000" w:space="0" w:sz="6" w:val="single"/>
              <w:right w:color="000000" w:space="0" w:sz="6" w:val="single"/>
            </w:tcBorders>
            <w:shd w:fill="1b1d1e" w:val="clear"/>
            <w:tcMar>
              <w:top w:w="120.0" w:type="dxa"/>
              <w:left w:w="180.0" w:type="dxa"/>
              <w:bottom w:w="120.0" w:type="dxa"/>
              <w:right w:w="180.0" w:type="dxa"/>
            </w:tcMar>
            <w:vAlign w:val="top"/>
          </w:tcPr>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ffffff"/>
                <w:shd w:fill="auto" w:val="clear"/>
                <w:rPrChange w:author="ACADIMICS" w:id="11" w:date="2025-10-02T15:43:17Z">
                  <w:rPr>
                    <w:rFonts w:ascii="Google Sans Text" w:cs="Google Sans Text" w:eastAsia="Google Sans Text" w:hAnsi="Google Sans Text"/>
                    <w:shd w:fill="auto" w:val="clear"/>
                  </w:rPr>
                </w:rPrChange>
              </w:rPr>
            </w:pPr>
            <w:r w:rsidDel="00000000" w:rsidR="00000000" w:rsidRPr="00000000">
              <w:rPr>
                <w:rFonts w:ascii="Google Sans Text" w:cs="Google Sans Text" w:eastAsia="Google Sans Text" w:hAnsi="Google Sans Text"/>
                <w:color w:val="ffffff"/>
                <w:shd w:fill="auto" w:val="clear"/>
                <w:rtl w:val="0"/>
                <w:rPrChange w:author="ACADIMICS" w:id="11" w:date="2025-10-02T15:43:17Z">
                  <w:rPr>
                    <w:rFonts w:ascii="Google Sans Text" w:cs="Google Sans Text" w:eastAsia="Google Sans Text" w:hAnsi="Google Sans Text"/>
                    <w:shd w:fill="auto" w:val="clear"/>
                  </w:rPr>
                </w:rPrChange>
              </w:rPr>
              <w:t xml:space="preserve">Data sent: Finalized Prompt</w:t>
            </w:r>
          </w:p>
        </w:tc>
        <w:tc>
          <w:tcPr>
            <w:tcBorders>
              <w:top w:color="000000" w:space="0" w:sz="6" w:val="single"/>
              <w:left w:color="000000" w:space="0" w:sz="6" w:val="single"/>
              <w:bottom w:color="000000" w:space="0" w:sz="6" w:val="single"/>
              <w:right w:color="000000" w:space="0" w:sz="6" w:val="single"/>
            </w:tcBorders>
            <w:shd w:fill="1b1d1e" w:val="clear"/>
            <w:tcMar>
              <w:top w:w="120.0" w:type="dxa"/>
              <w:left w:w="180.0" w:type="dxa"/>
              <w:bottom w:w="120.0" w:type="dxa"/>
              <w:right w:w="180.0" w:type="dxa"/>
            </w:tcMar>
            <w:vAlign w:val="top"/>
          </w:tcPr>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ffffff"/>
                <w:sz w:val="24"/>
                <w:szCs w:val="24"/>
                <w:vertAlign w:val="superscript"/>
                <w:rPrChange w:author="ACADIMICS" w:id="11" w:date="2025-10-02T15:43:17Z">
                  <w:rPr>
                    <w:rFonts w:ascii="Google Sans Text" w:cs="Google Sans Text" w:eastAsia="Google Sans Text" w:hAnsi="Google Sans Text"/>
                    <w:sz w:val="24"/>
                    <w:szCs w:val="24"/>
                    <w:vertAlign w:val="superscript"/>
                  </w:rPr>
                </w:rPrChange>
              </w:rPr>
            </w:pPr>
            <w:r w:rsidDel="00000000" w:rsidR="00000000" w:rsidRPr="00000000">
              <w:rPr>
                <w:rFonts w:ascii="Google Sans Text" w:cs="Google Sans Text" w:eastAsia="Google Sans Text" w:hAnsi="Google Sans Text"/>
                <w:color w:val="ffffff"/>
                <w:shd w:fill="auto" w:val="clear"/>
                <w:rtl w:val="0"/>
                <w:rPrChange w:author="ACADIMICS" w:id="11" w:date="2025-10-02T15:43:17Z">
                  <w:rPr>
                    <w:rFonts w:ascii="Google Sans Text" w:cs="Google Sans Text" w:eastAsia="Google Sans Text" w:hAnsi="Google Sans Text"/>
                    <w:shd w:fill="auto" w:val="clear"/>
                  </w:rPr>
                </w:rPrChange>
              </w:rPr>
              <w:t xml:space="preserve">Output Safety Filter </w:t>
            </w:r>
            <w:r w:rsidDel="00000000" w:rsidR="00000000" w:rsidRPr="00000000">
              <w:rPr>
                <w:rFonts w:ascii="Google Sans Text" w:cs="Google Sans Text" w:eastAsia="Google Sans Text" w:hAnsi="Google Sans Text"/>
                <w:color w:val="ffffff"/>
                <w:sz w:val="24"/>
                <w:szCs w:val="24"/>
                <w:vertAlign w:val="superscript"/>
                <w:rtl w:val="0"/>
                <w:rPrChange w:author="ACADIMICS" w:id="11" w:date="2025-10-02T15:43:17Z">
                  <w:rPr>
                    <w:rFonts w:ascii="Google Sans Text" w:cs="Google Sans Text" w:eastAsia="Google Sans Text" w:hAnsi="Google Sans Text"/>
                    <w:sz w:val="24"/>
                    <w:szCs w:val="24"/>
                    <w:vertAlign w:val="superscript"/>
                  </w:rPr>
                </w:rPrChange>
              </w:rPr>
              <w:t xml:space="preserve">13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1b1d1e" w:val="clear"/>
            <w:tcMar>
              <w:top w:w="120.0" w:type="dxa"/>
              <w:left w:w="180.0" w:type="dxa"/>
              <w:bottom w:w="120.0" w:type="dxa"/>
              <w:right w:w="180.0" w:type="dxa"/>
            </w:tcMar>
            <w:vAlign w:val="top"/>
          </w:tcPr>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ffffff"/>
                <w:shd w:fill="auto" w:val="clear"/>
                <w:rPrChange w:author="ACADIMICS" w:id="11" w:date="2025-10-02T15:43:17Z">
                  <w:rPr>
                    <w:rFonts w:ascii="Google Sans Text" w:cs="Google Sans Text" w:eastAsia="Google Sans Text" w:hAnsi="Google Sans Text"/>
                    <w:b w:val="1"/>
                    <w:shd w:fill="auto" w:val="clear"/>
                  </w:rPr>
                </w:rPrChange>
              </w:rPr>
            </w:pPr>
            <w:r w:rsidDel="00000000" w:rsidR="00000000" w:rsidRPr="00000000">
              <w:rPr>
                <w:rFonts w:ascii="Google Sans Text" w:cs="Google Sans Text" w:eastAsia="Google Sans Text" w:hAnsi="Google Sans Text"/>
                <w:b w:val="1"/>
                <w:color w:val="ffffff"/>
                <w:shd w:fill="auto" w:val="clear"/>
                <w:rtl w:val="0"/>
                <w:rPrChange w:author="ACADIMICS" w:id="11" w:date="2025-10-02T15:43:17Z">
                  <w:rPr>
                    <w:rFonts w:ascii="Google Sans Text" w:cs="Google Sans Text" w:eastAsia="Google Sans Text" w:hAnsi="Google Sans Text"/>
                    <w:b w:val="1"/>
                    <w:shd w:fill="auto" w:val="clear"/>
                  </w:rPr>
                </w:rPrChange>
              </w:rPr>
              <w:t xml:space="preserve">5. Validation &amp; Execution</w:t>
            </w:r>
          </w:p>
        </w:tc>
        <w:tc>
          <w:tcPr>
            <w:tcBorders>
              <w:top w:color="000000" w:space="0" w:sz="6" w:val="single"/>
              <w:left w:color="000000" w:space="0" w:sz="6" w:val="single"/>
              <w:bottom w:color="000000" w:space="0" w:sz="6" w:val="single"/>
              <w:right w:color="000000" w:space="0" w:sz="6" w:val="single"/>
            </w:tcBorders>
            <w:shd w:fill="1b1d1e" w:val="clear"/>
            <w:tcMar>
              <w:top w:w="120.0" w:type="dxa"/>
              <w:left w:w="180.0" w:type="dxa"/>
              <w:bottom w:w="120.0" w:type="dxa"/>
              <w:right w:w="180.0" w:type="dxa"/>
            </w:tcMar>
            <w:vAlign w:val="top"/>
          </w:tcPr>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ffffff"/>
                <w:shd w:fill="auto" w:val="clear"/>
                <w:rPrChange w:author="ACADIMICS" w:id="11" w:date="2025-10-02T15:43:17Z">
                  <w:rPr>
                    <w:rFonts w:ascii="Google Sans Text" w:cs="Google Sans Text" w:eastAsia="Google Sans Text" w:hAnsi="Google Sans Text"/>
                    <w:shd w:fill="auto" w:val="clear"/>
                  </w:rPr>
                </w:rPrChange>
              </w:rPr>
            </w:pPr>
            <w:r w:rsidDel="00000000" w:rsidR="00000000" w:rsidRPr="00000000">
              <w:rPr>
                <w:rFonts w:ascii="Google Sans Text" w:cs="Google Sans Text" w:eastAsia="Google Sans Text" w:hAnsi="Google Sans Text"/>
                <w:color w:val="ffffff"/>
                <w:shd w:fill="auto" w:val="clear"/>
                <w:rtl w:val="0"/>
                <w:rPrChange w:author="ACADIMICS" w:id="11" w:date="2025-10-02T15:43:17Z">
                  <w:rPr>
                    <w:rFonts w:ascii="Google Sans Text" w:cs="Google Sans Text" w:eastAsia="Google Sans Text" w:hAnsi="Google Sans Text"/>
                    <w:shd w:fill="auto" w:val="clear"/>
                  </w:rPr>
                </w:rPrChange>
              </w:rPr>
              <w:t xml:space="preserve">Generated code is reviewed for security, syntax, and adherence to UC ACLs, then run on the Compute Plane.</w:t>
            </w:r>
          </w:p>
        </w:tc>
        <w:tc>
          <w:tcPr>
            <w:tcBorders>
              <w:top w:color="000000" w:space="0" w:sz="6" w:val="single"/>
              <w:left w:color="000000" w:space="0" w:sz="6" w:val="single"/>
              <w:bottom w:color="000000" w:space="0" w:sz="6" w:val="single"/>
              <w:right w:color="000000" w:space="0" w:sz="6" w:val="single"/>
            </w:tcBorders>
            <w:shd w:fill="1b1d1e" w:val="clear"/>
            <w:tcMar>
              <w:top w:w="120.0" w:type="dxa"/>
              <w:left w:w="180.0" w:type="dxa"/>
              <w:bottom w:w="120.0" w:type="dxa"/>
              <w:right w:w="180.0" w:type="dxa"/>
            </w:tcMar>
            <w:vAlign w:val="top"/>
          </w:tcPr>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ffffff"/>
                <w:shd w:fill="auto" w:val="clear"/>
                <w:rPrChange w:author="ACADIMICS" w:id="11" w:date="2025-10-02T15:43:17Z">
                  <w:rPr>
                    <w:rFonts w:ascii="Google Sans Text" w:cs="Google Sans Text" w:eastAsia="Google Sans Text" w:hAnsi="Google Sans Text"/>
                    <w:shd w:fill="auto" w:val="clear"/>
                  </w:rPr>
                </w:rPrChange>
              </w:rPr>
            </w:pPr>
            <w:r w:rsidDel="00000000" w:rsidR="00000000" w:rsidRPr="00000000">
              <w:rPr>
                <w:rFonts w:ascii="Google Sans Text" w:cs="Google Sans Text" w:eastAsia="Google Sans Text" w:hAnsi="Google Sans Text"/>
                <w:color w:val="ffffff"/>
                <w:shd w:fill="auto" w:val="clear"/>
                <w:rtl w:val="0"/>
                <w:rPrChange w:author="ACADIMICS" w:id="11" w:date="2025-10-02T15:43:17Z">
                  <w:rPr>
                    <w:rFonts w:ascii="Google Sans Text" w:cs="Google Sans Text" w:eastAsia="Google Sans Text" w:hAnsi="Google Sans Text"/>
                    <w:shd w:fill="auto" w:val="clear"/>
                  </w:rPr>
                </w:rPrChange>
              </w:rPr>
              <w:t xml:space="preserve">Data sent: Generated Code</w:t>
            </w:r>
          </w:p>
        </w:tc>
        <w:tc>
          <w:tcPr>
            <w:tcBorders>
              <w:top w:color="000000" w:space="0" w:sz="6" w:val="single"/>
              <w:left w:color="000000" w:space="0" w:sz="6" w:val="single"/>
              <w:bottom w:color="000000" w:space="0" w:sz="6" w:val="single"/>
              <w:right w:color="000000" w:space="0" w:sz="6" w:val="single"/>
            </w:tcBorders>
            <w:shd w:fill="1b1d1e" w:val="clear"/>
            <w:tcMar>
              <w:top w:w="120.0" w:type="dxa"/>
              <w:left w:w="180.0" w:type="dxa"/>
              <w:bottom w:w="120.0" w:type="dxa"/>
              <w:right w:w="180.0" w:type="dxa"/>
            </w:tcMar>
            <w:vAlign w:val="top"/>
          </w:tcPr>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ffffff"/>
                <w:sz w:val="24"/>
                <w:szCs w:val="24"/>
                <w:vertAlign w:val="superscript"/>
                <w:rPrChange w:author="ACADIMICS" w:id="11" w:date="2025-10-02T15:43:17Z">
                  <w:rPr>
                    <w:rFonts w:ascii="Google Sans Text" w:cs="Google Sans Text" w:eastAsia="Google Sans Text" w:hAnsi="Google Sans Text"/>
                    <w:sz w:val="24"/>
                    <w:szCs w:val="24"/>
                    <w:vertAlign w:val="superscript"/>
                  </w:rPr>
                </w:rPrChange>
              </w:rPr>
            </w:pPr>
            <w:r w:rsidDel="00000000" w:rsidR="00000000" w:rsidRPr="00000000">
              <w:rPr>
                <w:rFonts w:ascii="Google Sans Text" w:cs="Google Sans Text" w:eastAsia="Google Sans Text" w:hAnsi="Google Sans Text"/>
                <w:color w:val="ffffff"/>
                <w:shd w:fill="auto" w:val="clear"/>
                <w:rtl w:val="0"/>
                <w:rPrChange w:author="ACADIMICS" w:id="11" w:date="2025-10-02T15:43:17Z">
                  <w:rPr>
                    <w:rFonts w:ascii="Google Sans Text" w:cs="Google Sans Text" w:eastAsia="Google Sans Text" w:hAnsi="Google Sans Text"/>
                    <w:shd w:fill="auto" w:val="clear"/>
                  </w:rPr>
                </w:rPrChange>
              </w:rPr>
              <w:t xml:space="preserve">Code Execution Validation (ACL Enforcement) </w:t>
            </w:r>
            <w:r w:rsidDel="00000000" w:rsidR="00000000" w:rsidRPr="00000000">
              <w:rPr>
                <w:rFonts w:ascii="Google Sans Text" w:cs="Google Sans Text" w:eastAsia="Google Sans Text" w:hAnsi="Google Sans Text"/>
                <w:color w:val="ffffff"/>
                <w:sz w:val="24"/>
                <w:szCs w:val="24"/>
                <w:vertAlign w:val="superscript"/>
                <w:rtl w:val="0"/>
                <w:rPrChange w:author="ACADIMICS" w:id="11" w:date="2025-10-02T15:43:17Z">
                  <w:rPr>
                    <w:rFonts w:ascii="Google Sans Text" w:cs="Google Sans Text" w:eastAsia="Google Sans Text" w:hAnsi="Google Sans Text"/>
                    <w:sz w:val="24"/>
                    <w:szCs w:val="24"/>
                    <w:vertAlign w:val="superscript"/>
                  </w:rPr>
                </w:rPrChange>
              </w:rPr>
              <w:t xml:space="preserve">11</w:t>
            </w:r>
          </w:p>
        </w:tc>
      </w:tr>
    </w:tbl>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0D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IV. Reliability, Consistency, and MLOps Framework</w:t>
      </w:r>
    </w:p>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question of reliability centers on managing the inherent variability of generative models and ensuring predictable outcomes suitable for enterprise analytics.</w:t>
      </w:r>
    </w:p>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E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A. Modeling Determinism in Stochastic LLM Environments</w:t>
      </w:r>
    </w:p>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Generative AI models are fundamentally stochastic: they generate text by predicting the next most probable token in a sequence.</w:t>
      </w:r>
      <w:r w:rsidDel="00000000" w:rsidR="00000000" w:rsidRPr="00000000">
        <w:rPr>
          <w:rFonts w:ascii="Google Sans Text" w:cs="Google Sans Text" w:eastAsia="Google Sans Text" w:hAnsi="Google Sans Text"/>
          <w:sz w:val="24"/>
          <w:szCs w:val="24"/>
          <w:vertAlign w:val="superscript"/>
          <w:rtl w:val="0"/>
        </w:rPr>
        <w:t xml:space="preserve">18</w:t>
      </w:r>
      <w:r w:rsidDel="00000000" w:rsidR="00000000" w:rsidRPr="00000000">
        <w:rPr>
          <w:rFonts w:ascii="Google Sans Text" w:cs="Google Sans Text" w:eastAsia="Google Sans Text" w:hAnsi="Google Sans Text"/>
          <w:rtl w:val="0"/>
        </w:rPr>
        <w:t xml:space="preserve"> This means that the system is not ideal for tasks that are inherently highly deterministic.</w:t>
      </w:r>
      <w:r w:rsidDel="00000000" w:rsidR="00000000" w:rsidRPr="00000000">
        <w:rPr>
          <w:rFonts w:ascii="Google Sans Text" w:cs="Google Sans Text" w:eastAsia="Google Sans Text" w:hAnsi="Google Sans Text"/>
          <w:sz w:val="24"/>
          <w:szCs w:val="24"/>
          <w:vertAlign w:val="superscript"/>
          <w:rtl w:val="0"/>
        </w:rPr>
        <w:t xml:space="preserve">19</w:t>
      </w:r>
    </w:p>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after="240" w:line="275.9999942779541" w:lineRule="auto"/>
        <w:rPr>
          <w:ins w:author="ACADIMICS" w:id="12" w:date="2025-10-02T14:49:05Z"/>
          <w:rFonts w:ascii="Google Sans Text" w:cs="Google Sans Text" w:eastAsia="Google Sans Text" w:hAnsi="Google Sans Text"/>
          <w:rPrChange w:author="ACADIMICS" w:id="13" w:date="2025-10-02T14:49:05Z">
            <w:rPr>
              <w:rFonts w:ascii="Google Sans Text" w:cs="Google Sans Text" w:eastAsia="Google Sans Text" w:hAnsi="Google Sans Text"/>
              <w:sz w:val="24"/>
              <w:szCs w:val="24"/>
              <w:vertAlign w:val="superscript"/>
            </w:rPr>
          </w:rPrChange>
        </w:rPr>
      </w:pPr>
      <w:ins w:author="ACADIMICS" w:id="12" w:date="2025-10-02T14:49:05Z">
        <w:r w:rsidDel="00000000" w:rsidR="00000000" w:rsidRPr="00000000">
          <w:rPr>
            <w:rtl w:val="0"/>
          </w:rPr>
        </w:r>
      </w:ins>
    </w:p>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If a query is modified </w:t>
      </w:r>
      <w:del w:author="ACADIMICS" w:id="14" w:date="2025-10-02T14:48:42Z">
        <w:r w:rsidDel="00000000" w:rsidR="00000000" w:rsidRPr="00000000">
          <w:rPr>
            <w:rFonts w:ascii="Google Sans Text" w:cs="Google Sans Text" w:eastAsia="Google Sans Text" w:hAnsi="Google Sans Text"/>
          </w:rPr>
          <w:drawing>
            <wp:inline distB="19050" distT="19050" distL="19050" distR="19050">
              <wp:extent cx="1905000" cy="1905000"/>
              <wp:effectExtent b="0" l="0" r="0" t="0"/>
              <wp:docPr id="2"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1905000" cy="1905000"/>
                      </a:xfrm>
                      <a:prstGeom prst="rect"/>
                      <a:ln/>
                    </pic:spPr>
                  </pic:pic>
                </a:graphicData>
              </a:graphic>
            </wp:inline>
          </w:drawing>
        </w:r>
        <w:r w:rsidDel="00000000" w:rsidR="00000000" w:rsidRPr="00000000">
          <w:rPr>
            <w:rFonts w:ascii="Google Sans Text" w:cs="Google Sans Text" w:eastAsia="Google Sans Text" w:hAnsi="Google Sans Text"/>
            <w:rtl w:val="0"/>
          </w:rPr>
          <w:delText xml:space="preserve"> </w:delText>
        </w:r>
      </w:del>
      <w:ins w:author="ACADIMICS" w:id="14" w:date="2025-10-02T14:48:42Z">
        <w:r w:rsidDel="00000000" w:rsidR="00000000" w:rsidRPr="00000000">
          <w:rPr>
            <w:rFonts w:ascii="Google Sans Text" w:cs="Google Sans Text" w:eastAsia="Google Sans Text" w:hAnsi="Google Sans Text"/>
            <w:rtl w:val="0"/>
          </w:rPr>
          <w:t xml:space="preserve"> n </w:t>
        </w:r>
      </w:ins>
      <w:r w:rsidDel="00000000" w:rsidR="00000000" w:rsidRPr="00000000">
        <w:rPr>
          <w:rFonts w:ascii="Google Sans Text" w:cs="Google Sans Text" w:eastAsia="Google Sans Text" w:hAnsi="Google Sans Text"/>
          <w:rtl w:val="0"/>
        </w:rPr>
        <w:t xml:space="preserve">number of times, even slightly, the resulting code or explanation may exhibit variability. The generated response is unlikely to be byte-for-byte identical across runs, especially if the LLM's stochastic parameters (like temperature) are set above zero. However, the system achieves enterprise-required consistency by strongly grounding the LLM output in deterministic corporate data assets—namely, the precise schema and semantic definitions drawn from Unity Catalog and the pre-defined guidelines in Genie spaces.</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The LLM's primary function is restricted to translating high-level intent into technical execution against a known, controlled target, minimizing the model's creative latitude and maximizing output predictability.</w:t>
      </w:r>
    </w:p>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E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B. Handling Ambiguity and Spelling Mistakes</w:t>
      </w:r>
    </w:p>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Reliable systems must effectively handle the "imperfect human language" inevitably encountered in real-world environments.</w:t>
      </w:r>
      <w:r w:rsidDel="00000000" w:rsidR="00000000" w:rsidRPr="00000000">
        <w:rPr>
          <w:rFonts w:ascii="Google Sans Text" w:cs="Google Sans Text" w:eastAsia="Google Sans Text" w:hAnsi="Google Sans Text"/>
          <w:sz w:val="24"/>
          <w:szCs w:val="24"/>
          <w:vertAlign w:val="superscript"/>
          <w:rtl w:val="0"/>
        </w:rPr>
        <w:t xml:space="preserve">3</w:t>
      </w:r>
    </w:p>
    <w:p w:rsidR="00000000" w:rsidDel="00000000" w:rsidP="00000000" w:rsidRDefault="00000000" w:rsidRPr="00000000" w14:paraId="000000E9">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rPr/>
      </w:pPr>
      <w:r w:rsidDel="00000000" w:rsidR="00000000" w:rsidRPr="00000000">
        <w:rPr>
          <w:rFonts w:ascii="Google Sans Text" w:cs="Google Sans Text" w:eastAsia="Google Sans Text" w:hAnsi="Google Sans Text"/>
          <w:b w:val="1"/>
          <w:rtl w:val="0"/>
        </w:rPr>
        <w:t xml:space="preserve">Pre-Inference Correction:</w:t>
      </w:r>
      <w:r w:rsidDel="00000000" w:rsidR="00000000" w:rsidRPr="00000000">
        <w:rPr>
          <w:rFonts w:ascii="Google Sans Text" w:cs="Google Sans Text" w:eastAsia="Google Sans Text" w:hAnsi="Google Sans Text"/>
          <w:rtl w:val="0"/>
        </w:rPr>
        <w:t xml:space="preserve"> Databricks provides tools that indicate a capability for pre-inference text normalization, such as the ai_fix_grammar() function.</w:t>
      </w:r>
      <w:r w:rsidDel="00000000" w:rsidR="00000000" w:rsidRPr="00000000">
        <w:rPr>
          <w:rFonts w:ascii="Google Sans Text" w:cs="Google Sans Text" w:eastAsia="Google Sans Text" w:hAnsi="Google Sans Text"/>
          <w:sz w:val="24"/>
          <w:szCs w:val="24"/>
          <w:vertAlign w:val="superscript"/>
          <w:rtl w:val="0"/>
        </w:rPr>
        <w:t xml:space="preserve">10</w:t>
      </w:r>
      <w:r w:rsidDel="00000000" w:rsidR="00000000" w:rsidRPr="00000000">
        <w:rPr>
          <w:rFonts w:ascii="Google Sans Text" w:cs="Google Sans Text" w:eastAsia="Google Sans Text" w:hAnsi="Google Sans Text"/>
          <w:rtl w:val="0"/>
        </w:rPr>
        <w:t xml:space="preserve"> This suggests that dedicated AI agents are used early in the pipeline to correct spelling, grammar, and structural errors in the user query, increasing the likelihood that the subsequent RAG and LLM steps accurately parse the user's intent.</w:t>
      </w:r>
    </w:p>
    <w:p w:rsidR="00000000" w:rsidDel="00000000" w:rsidP="00000000" w:rsidRDefault="00000000" w:rsidRPr="00000000" w14:paraId="000000EA">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rPr/>
      </w:pPr>
      <w:r w:rsidDel="00000000" w:rsidR="00000000" w:rsidRPr="00000000">
        <w:rPr>
          <w:rFonts w:ascii="Google Sans Text" w:cs="Google Sans Text" w:eastAsia="Google Sans Text" w:hAnsi="Google Sans Text"/>
          <w:b w:val="1"/>
          <w:rtl w:val="0"/>
        </w:rPr>
        <w:t xml:space="preserve">Contextual Correction:</w:t>
      </w:r>
      <w:r w:rsidDel="00000000" w:rsidR="00000000" w:rsidRPr="00000000">
        <w:rPr>
          <w:rFonts w:ascii="Google Sans Text" w:cs="Google Sans Text" w:eastAsia="Google Sans Text" w:hAnsi="Google Sans Text"/>
          <w:rtl w:val="0"/>
        </w:rPr>
        <w:t xml:space="preserve"> The use of rich contextual information is critical. By querying Unity Catalog, the system accesses table names, column descriptions, and domain expert annotations.</w:t>
      </w:r>
      <w:r w:rsidDel="00000000" w:rsidR="00000000" w:rsidRPr="00000000">
        <w:rPr>
          <w:rFonts w:ascii="Google Sans Text" w:cs="Google Sans Text" w:eastAsia="Google Sans Text" w:hAnsi="Google Sans Text"/>
          <w:sz w:val="24"/>
          <w:szCs w:val="24"/>
          <w:vertAlign w:val="superscript"/>
          <w:rtl w:val="0"/>
        </w:rPr>
        <w:t xml:space="preserve">7</w:t>
      </w:r>
      <w:r w:rsidDel="00000000" w:rsidR="00000000" w:rsidRPr="00000000">
        <w:rPr>
          <w:rFonts w:ascii="Google Sans Text" w:cs="Google Sans Text" w:eastAsia="Google Sans Text" w:hAnsi="Google Sans Text"/>
          <w:rtl w:val="0"/>
        </w:rPr>
        <w:t xml:space="preserve"> If a user misspells a metric, the LLM can resolve the ambiguity by comparing the misspelled term against the authoritative list of known schema elements.</w:t>
      </w:r>
    </w:p>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E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C. Prescriptive Framework for Building a Reliable Genie</w:t>
      </w:r>
    </w:p>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Achieving and maintaining reliability in a generative AI system requires rigorous MLOps and LLMOps practices focused on continuous quality evaluation and iteration.</w:t>
      </w:r>
      <w:r w:rsidDel="00000000" w:rsidR="00000000" w:rsidRPr="00000000">
        <w:rPr>
          <w:rFonts w:ascii="Google Sans Text" w:cs="Google Sans Text" w:eastAsia="Google Sans Text" w:hAnsi="Google Sans Text"/>
          <w:sz w:val="24"/>
          <w:szCs w:val="24"/>
          <w:vertAlign w:val="superscript"/>
          <w:rtl w:val="0"/>
        </w:rPr>
        <w:t xml:space="preserve">12</w:t>
      </w:r>
    </w:p>
    <w:p w:rsidR="00000000" w:rsidDel="00000000" w:rsidP="00000000" w:rsidRDefault="00000000" w:rsidRPr="00000000" w14:paraId="000000EF">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rPr/>
      </w:pPr>
      <w:r w:rsidDel="00000000" w:rsidR="00000000" w:rsidRPr="00000000">
        <w:rPr>
          <w:rFonts w:ascii="Google Sans Text" w:cs="Google Sans Text" w:eastAsia="Google Sans Text" w:hAnsi="Google Sans Text"/>
          <w:b w:val="1"/>
          <w:rtl w:val="0"/>
        </w:rPr>
        <w:t xml:space="preserve">Evaluation and Iteration Cycle:</w:t>
      </w:r>
      <w:r w:rsidDel="00000000" w:rsidR="00000000" w:rsidRPr="00000000">
        <w:rPr>
          <w:rFonts w:ascii="Google Sans Text" w:cs="Google Sans Text" w:eastAsia="Google Sans Text" w:hAnsi="Google Sans Text"/>
          <w:rtl w:val="0"/>
        </w:rPr>
        <w:t xml:space="preserve"> Reliability is built through systematic refinement. After developing an initial prototype, deployment to pre-production environments is followed by rigorous quality measurement and collection of user feedback.</w:t>
      </w:r>
      <w:r w:rsidDel="00000000" w:rsidR="00000000" w:rsidRPr="00000000">
        <w:rPr>
          <w:rFonts w:ascii="Google Sans Text" w:cs="Google Sans Text" w:eastAsia="Google Sans Text" w:hAnsi="Google Sans Text"/>
          <w:sz w:val="24"/>
          <w:szCs w:val="24"/>
          <w:vertAlign w:val="superscript"/>
          <w:rtl w:val="0"/>
        </w:rPr>
        <w:t xml:space="preserve">12</w:t>
      </w:r>
      <w:r w:rsidDel="00000000" w:rsidR="00000000" w:rsidRPr="00000000">
        <w:rPr>
          <w:rFonts w:ascii="Google Sans Text" w:cs="Google Sans Text" w:eastAsia="Google Sans Text" w:hAnsi="Google Sans Text"/>
          <w:rtl w:val="0"/>
        </w:rPr>
        <w:t xml:space="preserve"> This feedback loop continuously updates Genie's semantic knowledge.</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F0">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rPr/>
      </w:pPr>
      <w:r w:rsidDel="00000000" w:rsidR="00000000" w:rsidRPr="00000000">
        <w:rPr>
          <w:rFonts w:ascii="Google Sans Text" w:cs="Google Sans Text" w:eastAsia="Google Sans Text" w:hAnsi="Google Sans Text"/>
          <w:b w:val="1"/>
          <w:rtl w:val="0"/>
        </w:rPr>
        <w:t xml:space="preserve">Systematic Tracking:</w:t>
      </w:r>
      <w:r w:rsidDel="00000000" w:rsidR="00000000" w:rsidRPr="00000000">
        <w:rPr>
          <w:rFonts w:ascii="Google Sans Text" w:cs="Google Sans Text" w:eastAsia="Google Sans Text" w:hAnsi="Google Sans Text"/>
          <w:rtl w:val="0"/>
        </w:rPr>
        <w:t xml:space="preserve"> Organizations must utilize experiment tracking capabilities (e.g., MLflow) to log different prompt variations, parameters, and resulting AI outputs systematically.</w:t>
      </w:r>
      <w:r w:rsidDel="00000000" w:rsidR="00000000" w:rsidRPr="00000000">
        <w:rPr>
          <w:rFonts w:ascii="Google Sans Text" w:cs="Google Sans Text" w:eastAsia="Google Sans Text" w:hAnsi="Google Sans Text"/>
          <w:sz w:val="24"/>
          <w:szCs w:val="24"/>
          <w:vertAlign w:val="superscript"/>
          <w:rtl w:val="0"/>
        </w:rPr>
        <w:t xml:space="preserve">20</w:t>
      </w:r>
      <w:r w:rsidDel="00000000" w:rsidR="00000000" w:rsidRPr="00000000">
        <w:rPr>
          <w:rFonts w:ascii="Google Sans Text" w:cs="Google Sans Text" w:eastAsia="Google Sans Text" w:hAnsi="Google Sans Text"/>
          <w:rtl w:val="0"/>
        </w:rPr>
        <w:t xml:space="preserve"> This process allows engineers to compare the effectiveness of various prompting strategies and semantic models, ensuring that changes enhance, rather than degrade, query performance and correctness.</w:t>
      </w:r>
    </w:p>
    <w:p w:rsidR="00000000" w:rsidDel="00000000" w:rsidP="00000000" w:rsidRDefault="00000000" w:rsidRPr="00000000" w14:paraId="000000F1">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rPr/>
      </w:pPr>
      <w:r w:rsidDel="00000000" w:rsidR="00000000" w:rsidRPr="00000000">
        <w:rPr>
          <w:rFonts w:ascii="Google Sans Text" w:cs="Google Sans Text" w:eastAsia="Google Sans Text" w:hAnsi="Google Sans Text"/>
          <w:b w:val="1"/>
          <w:rtl w:val="0"/>
        </w:rPr>
        <w:t xml:space="preserve">Monitoring:</w:t>
      </w:r>
      <w:r w:rsidDel="00000000" w:rsidR="00000000" w:rsidRPr="00000000">
        <w:rPr>
          <w:rFonts w:ascii="Google Sans Text" w:cs="Google Sans Text" w:eastAsia="Google Sans Text" w:hAnsi="Google Sans Text"/>
          <w:rtl w:val="0"/>
        </w:rPr>
        <w:t xml:space="preserve"> Production systems require constant monitoring of performance and quality, focusing on metrics such as query understanding failures, latency, and drift in the accuracy of generated code.</w:t>
      </w:r>
      <w:r w:rsidDel="00000000" w:rsidR="00000000" w:rsidRPr="00000000">
        <w:rPr>
          <w:rFonts w:ascii="Google Sans Text" w:cs="Google Sans Text" w:eastAsia="Google Sans Text" w:hAnsi="Google Sans Text"/>
          <w:sz w:val="24"/>
          <w:szCs w:val="24"/>
          <w:vertAlign w:val="superscript"/>
          <w:rtl w:val="0"/>
        </w:rPr>
        <w:t xml:space="preserve">12</w:t>
      </w:r>
    </w:p>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0F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V. Deep Dive into AI Security and Adversarial Robustness</w:t>
      </w:r>
    </w:p>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Safety and security are managed through a multilayered defense-in-depth approach, framed by the Databricks AI Security Framework (DASF), which addresses risks across the entire AI lifecycle.</w:t>
      </w:r>
      <w:r w:rsidDel="00000000" w:rsidR="00000000" w:rsidRPr="00000000">
        <w:rPr>
          <w:rFonts w:ascii="Google Sans Text" w:cs="Google Sans Text" w:eastAsia="Google Sans Text" w:hAnsi="Google Sans Text"/>
          <w:sz w:val="24"/>
          <w:szCs w:val="24"/>
          <w:vertAlign w:val="superscript"/>
          <w:rtl w:val="0"/>
        </w:rPr>
        <w:t xml:space="preserve">8</w:t>
      </w:r>
    </w:p>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0F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A. Integrating the Databricks AI Security Framework (DASF)</w:t>
      </w:r>
    </w:p>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F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The DASF addresses 62 technical security risks using 64 prescriptive controls, categorized into cybersecurity best practices, data/AI governance controls (like UC), and AI-specific controls (like prompt tools and model serving isolation).</w:t>
      </w:r>
      <w:r w:rsidDel="00000000" w:rsidR="00000000" w:rsidRPr="00000000">
        <w:rPr>
          <w:rFonts w:ascii="Google Sans Text" w:cs="Google Sans Text" w:eastAsia="Google Sans Text" w:hAnsi="Google Sans Text"/>
          <w:sz w:val="24"/>
          <w:szCs w:val="24"/>
          <w:vertAlign w:val="superscript"/>
          <w:rtl w:val="0"/>
        </w:rPr>
        <w:t xml:space="preserve">8</w:t>
      </w:r>
    </w:p>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A foundational element of trust is Databricks' commitment to zero data retention (ZDR). The platform does not use customer data submitted to AI assistive features to train its generative models, nor do partner models retain this data for abuse monitoring, ensuring data confidentiality and limiting exposure.</w:t>
      </w:r>
      <w:r w:rsidDel="00000000" w:rsidR="00000000" w:rsidRPr="00000000">
        <w:rPr>
          <w:rFonts w:ascii="Google Sans Text" w:cs="Google Sans Text" w:eastAsia="Google Sans Text" w:hAnsi="Google Sans Text"/>
          <w:sz w:val="24"/>
          <w:szCs w:val="24"/>
          <w:vertAlign w:val="superscript"/>
          <w:rtl w:val="0"/>
        </w:rPr>
        <w:t xml:space="preserve">11</w:t>
      </w:r>
    </w:p>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0F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B. Threat Vector 1: Prompt Injection (PI) Attacks</w:t>
      </w:r>
    </w:p>
    <w:p w:rsidR="00000000" w:rsidDel="00000000" w:rsidP="00000000" w:rsidRDefault="00000000" w:rsidRPr="00000000" w14:paraId="000000F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F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Prompt injection involves maliciously crafted prompts overriding the LLM’s system instructions, potentially leading to harmful output.</w:t>
      </w:r>
      <w:r w:rsidDel="00000000" w:rsidR="00000000" w:rsidRPr="00000000">
        <w:rPr>
          <w:rFonts w:ascii="Google Sans Text" w:cs="Google Sans Text" w:eastAsia="Google Sans Text" w:hAnsi="Google Sans Text"/>
          <w:sz w:val="24"/>
          <w:szCs w:val="24"/>
          <w:vertAlign w:val="superscript"/>
          <w:rtl w:val="0"/>
        </w:rPr>
        <w:t xml:space="preserve">20</w:t>
      </w:r>
      <w:r w:rsidDel="00000000" w:rsidR="00000000" w:rsidRPr="00000000">
        <w:rPr>
          <w:rFonts w:ascii="Google Sans Text" w:cs="Google Sans Text" w:eastAsia="Google Sans Text" w:hAnsi="Google Sans Text"/>
          <w:rtl w:val="0"/>
        </w:rPr>
        <w:t xml:space="preserve"> In the Text-to-SQL context, this seeks to coerce the model into generating DDL/DML statements or unintended SQL queries.</w:t>
      </w:r>
      <w:r w:rsidDel="00000000" w:rsidR="00000000" w:rsidRPr="00000000">
        <w:rPr>
          <w:rFonts w:ascii="Google Sans Text" w:cs="Google Sans Text" w:eastAsia="Google Sans Text" w:hAnsi="Google Sans Text"/>
          <w:sz w:val="24"/>
          <w:szCs w:val="24"/>
          <w:vertAlign w:val="superscript"/>
          <w:rtl w:val="0"/>
        </w:rPr>
        <w:t xml:space="preserve">21</w:t>
      </w:r>
    </w:p>
    <w:p w:rsidR="00000000" w:rsidDel="00000000" w:rsidP="00000000" w:rsidRDefault="00000000" w:rsidRPr="00000000" w14:paraId="000000FF">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rPr/>
      </w:pPr>
      <w:r w:rsidDel="00000000" w:rsidR="00000000" w:rsidRPr="00000000">
        <w:rPr>
          <w:rFonts w:ascii="Google Sans Text" w:cs="Google Sans Text" w:eastAsia="Google Sans Text" w:hAnsi="Google Sans Text"/>
          <w:b w:val="1"/>
          <w:rtl w:val="0"/>
        </w:rPr>
        <w:t xml:space="preserve">System Prompt Hardening:</w:t>
      </w:r>
      <w:r w:rsidDel="00000000" w:rsidR="00000000" w:rsidRPr="00000000">
        <w:rPr>
          <w:rFonts w:ascii="Google Sans Text" w:cs="Google Sans Text" w:eastAsia="Google Sans Text" w:hAnsi="Google Sans Text"/>
          <w:rtl w:val="0"/>
        </w:rPr>
        <w:t xml:space="preserve"> The initial and most robust defense is the highly constrained System Prompt.</w:t>
      </w:r>
      <w:r w:rsidDel="00000000" w:rsidR="00000000" w:rsidRPr="00000000">
        <w:rPr>
          <w:rFonts w:ascii="Google Sans Text" w:cs="Google Sans Text" w:eastAsia="Google Sans Text" w:hAnsi="Google Sans Text"/>
          <w:sz w:val="24"/>
          <w:szCs w:val="24"/>
          <w:vertAlign w:val="superscript"/>
          <w:rtl w:val="0"/>
        </w:rPr>
        <w:t xml:space="preserve">16</w:t>
      </w:r>
      <w:r w:rsidDel="00000000" w:rsidR="00000000" w:rsidRPr="00000000">
        <w:rPr>
          <w:rFonts w:ascii="Google Sans Text" w:cs="Google Sans Text" w:eastAsia="Google Sans Text" w:hAnsi="Google Sans Text"/>
          <w:rtl w:val="0"/>
        </w:rPr>
        <w:t xml:space="preserve"> By explicitly defining the model's role and instructing it to ignore all attempts by the user to change that role, the system limits the success rate of simple PI attacks.</w:t>
      </w:r>
      <w:r w:rsidDel="00000000" w:rsidR="00000000" w:rsidRPr="00000000">
        <w:rPr>
          <w:rFonts w:ascii="Google Sans Text" w:cs="Google Sans Text" w:eastAsia="Google Sans Text" w:hAnsi="Google Sans Text"/>
          <w:sz w:val="24"/>
          <w:szCs w:val="24"/>
          <w:vertAlign w:val="superscript"/>
          <w:rtl w:val="0"/>
        </w:rPr>
        <w:t xml:space="preserve">16</w:t>
      </w:r>
    </w:p>
    <w:p w:rsidR="00000000" w:rsidDel="00000000" w:rsidP="00000000" w:rsidRDefault="00000000" w:rsidRPr="00000000" w14:paraId="00000100">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rPr/>
      </w:pPr>
      <w:r w:rsidDel="00000000" w:rsidR="00000000" w:rsidRPr="00000000">
        <w:rPr>
          <w:rFonts w:ascii="Google Sans Text" w:cs="Google Sans Text" w:eastAsia="Google Sans Text" w:hAnsi="Google Sans Text"/>
          <w:b w:val="1"/>
          <w:rtl w:val="0"/>
        </w:rPr>
        <w:t xml:space="preserve">Dual Safety Filtering:</w:t>
      </w:r>
      <w:r w:rsidDel="00000000" w:rsidR="00000000" w:rsidRPr="00000000">
        <w:rPr>
          <w:rFonts w:ascii="Google Sans Text" w:cs="Google Sans Text" w:eastAsia="Google Sans Text" w:hAnsi="Google Sans Text"/>
          <w:rtl w:val="0"/>
        </w:rPr>
        <w:t xml:space="preserve"> Databricks mandates the use of both Input and Output Safety Filters (e.g., Llama Guard 2).</w:t>
      </w:r>
      <w:r w:rsidDel="00000000" w:rsidR="00000000" w:rsidRPr="00000000">
        <w:rPr>
          <w:rFonts w:ascii="Google Sans Text" w:cs="Google Sans Text" w:eastAsia="Google Sans Text" w:hAnsi="Google Sans Text"/>
          <w:sz w:val="24"/>
          <w:szCs w:val="24"/>
          <w:vertAlign w:val="superscript"/>
          <w:rtl w:val="0"/>
        </w:rPr>
        <w:t xml:space="preserve">13</w:t>
      </w:r>
      <w:r w:rsidDel="00000000" w:rsidR="00000000" w:rsidRPr="00000000">
        <w:rPr>
          <w:rFonts w:ascii="Google Sans Text" w:cs="Google Sans Text" w:eastAsia="Google Sans Text" w:hAnsi="Google Sans Text"/>
          <w:rtl w:val="0"/>
        </w:rPr>
        <w:t xml:space="preserve"> This dual control point ensures redundancy: the Input filter stops malicious intent, and the Output filter validates the generated code before it proceeds, safeguarding against internal model failures or covert injections.</w:t>
      </w:r>
    </w:p>
    <w:p w:rsidR="00000000" w:rsidDel="00000000" w:rsidP="00000000" w:rsidRDefault="00000000" w:rsidRPr="00000000" w14:paraId="0000010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10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C. Threat Vector 2: Unauthorized Data Access and Manipulation</w:t>
      </w:r>
    </w:p>
    <w:p w:rsidR="00000000" w:rsidDel="00000000" w:rsidP="00000000" w:rsidRDefault="00000000" w:rsidRPr="00000000" w14:paraId="000001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10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More advanced attacks target the integrity of the data retrieval process and the model itself.</w:t>
      </w:r>
    </w:p>
    <w:p w:rsidR="00000000" w:rsidDel="00000000" w:rsidP="00000000" w:rsidRDefault="00000000" w:rsidRPr="00000000" w14:paraId="00000105">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rPr/>
      </w:pPr>
      <w:r w:rsidDel="00000000" w:rsidR="00000000" w:rsidRPr="00000000">
        <w:rPr>
          <w:rFonts w:ascii="Google Sans Text" w:cs="Google Sans Text" w:eastAsia="Google Sans Text" w:hAnsi="Google Sans Text"/>
          <w:b w:val="1"/>
          <w:rtl w:val="0"/>
        </w:rPr>
        <w:t xml:space="preserve">Schema Inference Attacks:</w:t>
      </w:r>
      <w:r w:rsidDel="00000000" w:rsidR="00000000" w:rsidRPr="00000000">
        <w:rPr>
          <w:rFonts w:ascii="Google Sans Text" w:cs="Google Sans Text" w:eastAsia="Google Sans Text" w:hAnsi="Google Sans Text"/>
          <w:rtl w:val="0"/>
        </w:rPr>
        <w:t xml:space="preserve"> Attackers probe the Text-to-SQL model with specific NLQs to infer the names, columns, and data types of tables they are not authorized to view.</w:t>
      </w:r>
      <w:r w:rsidDel="00000000" w:rsidR="00000000" w:rsidRPr="00000000">
        <w:rPr>
          <w:rFonts w:ascii="Google Sans Text" w:cs="Google Sans Text" w:eastAsia="Google Sans Text" w:hAnsi="Google Sans Text"/>
          <w:sz w:val="24"/>
          <w:szCs w:val="24"/>
          <w:vertAlign w:val="superscript"/>
          <w:rtl w:val="0"/>
        </w:rPr>
        <w:t xml:space="preserve">22</w:t>
      </w:r>
      <w:r w:rsidDel="00000000" w:rsidR="00000000" w:rsidRPr="00000000">
        <w:rPr>
          <w:rFonts w:ascii="Google Sans Text" w:cs="Google Sans Text" w:eastAsia="Google Sans Text" w:hAnsi="Google Sans Text"/>
          <w:rtl w:val="0"/>
        </w:rPr>
        <w:t xml:space="preserve"> This leakage of schema information lowers the bar for subsequent, more sophisticated attacks.</w:t>
      </w:r>
    </w:p>
    <w:p w:rsidR="00000000" w:rsidDel="00000000" w:rsidP="00000000" w:rsidRDefault="00000000" w:rsidRPr="00000000" w14:paraId="00000106">
      <w:pPr>
        <w:numPr>
          <w:ilvl w:val="1"/>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rPr/>
      </w:pPr>
      <w:r w:rsidDel="00000000" w:rsidR="00000000" w:rsidRPr="00000000">
        <w:rPr>
          <w:rFonts w:ascii="Google Sans Text" w:cs="Google Sans Text" w:eastAsia="Google Sans Text" w:hAnsi="Google Sans Text"/>
          <w:b w:val="1"/>
          <w:rtl w:val="0"/>
        </w:rPr>
        <w:t xml:space="preserve">Mitigation:</w:t>
      </w:r>
      <w:r w:rsidDel="00000000" w:rsidR="00000000" w:rsidRPr="00000000">
        <w:rPr>
          <w:rFonts w:ascii="Google Sans Text" w:cs="Google Sans Text" w:eastAsia="Google Sans Text" w:hAnsi="Google Sans Text"/>
          <w:rtl w:val="0"/>
        </w:rPr>
        <w:t xml:space="preserve"> The primary defense here is the strict application of UC Access Controls during the RAG retrieval phase.</w:t>
      </w:r>
      <w:r w:rsidDel="00000000" w:rsidR="00000000" w:rsidRPr="00000000">
        <w:rPr>
          <w:rFonts w:ascii="Google Sans Text" w:cs="Google Sans Text" w:eastAsia="Google Sans Text" w:hAnsi="Google Sans Text"/>
          <w:sz w:val="24"/>
          <w:szCs w:val="24"/>
          <w:vertAlign w:val="superscript"/>
          <w:rtl w:val="0"/>
        </w:rPr>
        <w:t xml:space="preserve">14</w:t>
      </w:r>
      <w:r w:rsidDel="00000000" w:rsidR="00000000" w:rsidRPr="00000000">
        <w:rPr>
          <w:rFonts w:ascii="Google Sans Text" w:cs="Google Sans Text" w:eastAsia="Google Sans Text" w:hAnsi="Google Sans Text"/>
          <w:rtl w:val="0"/>
        </w:rPr>
        <w:t xml:space="preserve"> By ensuring that the retrieval step only fetches metadata relevant to tables the user already has permission to query, the attack surface for unauthorized schema leakage is minimized.</w:t>
      </w:r>
    </w:p>
    <w:p w:rsidR="00000000" w:rsidDel="00000000" w:rsidP="00000000" w:rsidRDefault="00000000" w:rsidRPr="00000000" w14:paraId="00000107">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rPr/>
      </w:pPr>
      <w:r w:rsidDel="00000000" w:rsidR="00000000" w:rsidRPr="00000000">
        <w:rPr>
          <w:rFonts w:ascii="Google Sans Text" w:cs="Google Sans Text" w:eastAsia="Google Sans Text" w:hAnsi="Google Sans Text"/>
          <w:b w:val="1"/>
          <w:rtl w:val="0"/>
        </w:rPr>
        <w:t xml:space="preserve">Backdoor Vulnerabilities (ToxicSQL):</w:t>
      </w:r>
      <w:r w:rsidDel="00000000" w:rsidR="00000000" w:rsidRPr="00000000">
        <w:rPr>
          <w:rFonts w:ascii="Google Sans Text" w:cs="Google Sans Text" w:eastAsia="Google Sans Text" w:hAnsi="Google Sans Text"/>
          <w:rtl w:val="0"/>
        </w:rPr>
        <w:t xml:space="preserve"> This represents a severe supply chain or fine-tuning compromise where the LLM is poisoned to generate malicious yet executable SQL (e.g., SQL Injection payloads) when triggered by a stealthy phrase.</w:t>
      </w:r>
      <w:r w:rsidDel="00000000" w:rsidR="00000000" w:rsidRPr="00000000">
        <w:rPr>
          <w:rFonts w:ascii="Google Sans Text" w:cs="Google Sans Text" w:eastAsia="Google Sans Text" w:hAnsi="Google Sans Text"/>
          <w:sz w:val="24"/>
          <w:szCs w:val="24"/>
          <w:vertAlign w:val="superscript"/>
          <w:rtl w:val="0"/>
        </w:rPr>
        <w:t xml:space="preserve">23</w:t>
      </w:r>
    </w:p>
    <w:p w:rsidR="00000000" w:rsidDel="00000000" w:rsidP="00000000" w:rsidRDefault="00000000" w:rsidRPr="00000000" w14:paraId="00000108">
      <w:pPr>
        <w:numPr>
          <w:ilvl w:val="1"/>
          <w:numId w:val="15"/>
        </w:numPr>
        <w:pBdr>
          <w:top w:space="0" w:sz="0" w:val="nil"/>
          <w:left w:space="0" w:sz="0" w:val="nil"/>
          <w:bottom w:space="0" w:sz="0" w:val="nil"/>
          <w:right w:space="0" w:sz="0" w:val="nil"/>
          <w:between w:space="0" w:sz="0" w:val="nil"/>
        </w:pBdr>
        <w:shd w:fill="auto" w:val="clear"/>
        <w:spacing w:after="120" w:line="275.9999942779541" w:lineRule="auto"/>
        <w:ind w:left="885" w:hanging="360"/>
        <w:rPr/>
      </w:pPr>
      <w:r w:rsidDel="00000000" w:rsidR="00000000" w:rsidRPr="00000000">
        <w:rPr>
          <w:rFonts w:ascii="Google Sans Text" w:cs="Google Sans Text" w:eastAsia="Google Sans Text" w:hAnsi="Google Sans Text"/>
          <w:b w:val="1"/>
          <w:rtl w:val="0"/>
        </w:rPr>
        <w:t xml:space="preserve">Mitigation:</w:t>
      </w:r>
      <w:r w:rsidDel="00000000" w:rsidR="00000000" w:rsidRPr="00000000">
        <w:rPr>
          <w:rFonts w:ascii="Google Sans Text" w:cs="Google Sans Text" w:eastAsia="Google Sans Text" w:hAnsi="Google Sans Text"/>
          <w:rtl w:val="0"/>
        </w:rPr>
        <w:t xml:space="preserve"> Since ToxicSQL bypasses semantic filters, the mitigation relies on robust MLOps processes (red-teaming and continuous evaluation) </w:t>
      </w:r>
      <w:r w:rsidDel="00000000" w:rsidR="00000000" w:rsidRPr="00000000">
        <w:rPr>
          <w:rFonts w:ascii="Google Sans Text" w:cs="Google Sans Text" w:eastAsia="Google Sans Text" w:hAnsi="Google Sans Text"/>
          <w:sz w:val="24"/>
          <w:szCs w:val="24"/>
          <w:vertAlign w:val="superscript"/>
          <w:rtl w:val="0"/>
        </w:rPr>
        <w:t xml:space="preserve">23</w:t>
      </w:r>
      <w:r w:rsidDel="00000000" w:rsidR="00000000" w:rsidRPr="00000000">
        <w:rPr>
          <w:rFonts w:ascii="Google Sans Text" w:cs="Google Sans Text" w:eastAsia="Google Sans Text" w:hAnsi="Google Sans Text"/>
          <w:rtl w:val="0"/>
        </w:rPr>
        <w:t xml:space="preserve"> and the final, deterministic platform control: the</w:t>
      </w:r>
      <w:r w:rsidDel="00000000" w:rsidR="00000000" w:rsidRPr="00000000">
        <w:rPr>
          <w:rFonts w:ascii="Arial" w:cs="Arial" w:eastAsia="Arial" w:hAnsi="Arial"/>
          <w:b w:val="0"/>
          <w:i w:val="0"/>
          <w:smallCaps w:val="0"/>
          <w:strike w:val="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b w:val="1"/>
          <w:rtl w:val="0"/>
        </w:rPr>
        <w:t xml:space="preserve">Code Execution Validation</w:t>
      </w:r>
      <w:r w:rsidDel="00000000" w:rsidR="00000000" w:rsidRPr="00000000">
        <w:rPr>
          <w:rFonts w:ascii="Google Sans Text" w:cs="Google Sans Text" w:eastAsia="Google Sans Text" w:hAnsi="Google Sans Text"/>
          <w:rtl w:val="0"/>
        </w:rPr>
        <w:t xml:space="preserve"> step in Phase 4.</w:t>
      </w:r>
      <w:r w:rsidDel="00000000" w:rsidR="00000000" w:rsidRPr="00000000">
        <w:rPr>
          <w:rFonts w:ascii="Google Sans Text" w:cs="Google Sans Text" w:eastAsia="Google Sans Text" w:hAnsi="Google Sans Text"/>
          <w:sz w:val="24"/>
          <w:szCs w:val="24"/>
          <w:vertAlign w:val="superscript"/>
          <w:rtl w:val="0"/>
        </w:rPr>
        <w:t xml:space="preserve">11</w:t>
      </w:r>
      <w:r w:rsidDel="00000000" w:rsidR="00000000" w:rsidRPr="00000000">
        <w:rPr>
          <w:rFonts w:ascii="Google Sans Text" w:cs="Google Sans Text" w:eastAsia="Google Sans Text" w:hAnsi="Google Sans Text"/>
          <w:rtl w:val="0"/>
        </w:rPr>
        <w:t xml:space="preserve"> This mandatory check of the generated SQL against UC ACLs acts as a non-LLM, deterministic firewall, preventing any unauthorized SQL query from ever touching the data.</w:t>
      </w:r>
    </w:p>
    <w:p w:rsidR="00000000" w:rsidDel="00000000" w:rsidP="00000000" w:rsidRDefault="00000000" w:rsidRPr="00000000" w14:paraId="0000010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Table 3 summarizes these adversarial risks and the mitigating controls integrated into the Databricks ecosystem.</w:t>
      </w:r>
    </w:p>
    <w:p w:rsidR="00000000" w:rsidDel="00000000" w:rsidP="00000000" w:rsidRDefault="00000000" w:rsidRPr="00000000" w14:paraId="000001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Table 3: Adversarial Risks and Mitigating Controls in Text-to-SQL Systems</w:t>
      </w:r>
    </w:p>
    <w:p w:rsidR="00000000" w:rsidDel="00000000" w:rsidP="00000000" w:rsidRDefault="00000000" w:rsidRPr="00000000" w14:paraId="0000010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tbl>
      <w:tblPr>
        <w:tblStyle w:val="Table6"/>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1b1d1e" w:val="clear"/>
            <w:tcMar>
              <w:top w:w="120.0" w:type="dxa"/>
              <w:left w:w="180.0" w:type="dxa"/>
              <w:bottom w:w="120.0" w:type="dxa"/>
              <w:right w:w="180.0" w:type="dxa"/>
            </w:tcMar>
            <w:vAlign w:val="top"/>
          </w:tcPr>
          <w:p w:rsidR="00000000" w:rsidDel="00000000" w:rsidP="00000000" w:rsidRDefault="00000000" w:rsidRPr="00000000" w14:paraId="0000010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ffffff"/>
                <w:shd w:fill="auto" w:val="clear"/>
                <w:rPrChange w:author="ACADIMICS" w:id="15" w:date="2025-10-02T16:14:46Z">
                  <w:rPr>
                    <w:rFonts w:ascii="Google Sans Text" w:cs="Google Sans Text" w:eastAsia="Google Sans Text" w:hAnsi="Google Sans Text"/>
                    <w:b w:val="1"/>
                    <w:shd w:fill="auto" w:val="clear"/>
                  </w:rPr>
                </w:rPrChange>
              </w:rPr>
            </w:pPr>
            <w:r w:rsidDel="00000000" w:rsidR="00000000" w:rsidRPr="00000000">
              <w:rPr>
                <w:rFonts w:ascii="Google Sans Text" w:cs="Google Sans Text" w:eastAsia="Google Sans Text" w:hAnsi="Google Sans Text"/>
                <w:b w:val="1"/>
                <w:color w:val="ffffff"/>
                <w:shd w:fill="auto" w:val="clear"/>
                <w:rtl w:val="0"/>
                <w:rPrChange w:author="ACADIMICS" w:id="15" w:date="2025-10-02T16:14:46Z">
                  <w:rPr>
                    <w:rFonts w:ascii="Google Sans Text" w:cs="Google Sans Text" w:eastAsia="Google Sans Text" w:hAnsi="Google Sans Text"/>
                    <w:b w:val="1"/>
                    <w:shd w:fill="auto" w:val="clear"/>
                  </w:rPr>
                </w:rPrChange>
              </w:rPr>
              <w:t xml:space="preserve">Attack Vector</w:t>
            </w:r>
          </w:p>
        </w:tc>
        <w:tc>
          <w:tcPr>
            <w:tcBorders>
              <w:top w:color="000000" w:space="0" w:sz="6" w:val="single"/>
              <w:left w:color="000000" w:space="0" w:sz="6" w:val="single"/>
              <w:bottom w:color="000000" w:space="0" w:sz="6" w:val="single"/>
              <w:right w:color="000000" w:space="0" w:sz="6" w:val="single"/>
            </w:tcBorders>
            <w:shd w:fill="1b1d1e" w:val="clear"/>
            <w:tcMar>
              <w:top w:w="120.0" w:type="dxa"/>
              <w:left w:w="180.0" w:type="dxa"/>
              <w:bottom w:w="120.0" w:type="dxa"/>
              <w:right w:w="180.0" w:type="dxa"/>
            </w:tcMar>
            <w:vAlign w:val="top"/>
          </w:tcPr>
          <w:p w:rsidR="00000000" w:rsidDel="00000000" w:rsidP="00000000" w:rsidRDefault="00000000" w:rsidRPr="00000000" w14:paraId="0000010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ffffff"/>
                <w:shd w:fill="auto" w:val="clear"/>
                <w:rPrChange w:author="ACADIMICS" w:id="15" w:date="2025-10-02T16:14:46Z">
                  <w:rPr>
                    <w:rFonts w:ascii="Google Sans Text" w:cs="Google Sans Text" w:eastAsia="Google Sans Text" w:hAnsi="Google Sans Text"/>
                    <w:b w:val="1"/>
                    <w:shd w:fill="auto" w:val="clear"/>
                  </w:rPr>
                </w:rPrChange>
              </w:rPr>
            </w:pPr>
            <w:r w:rsidDel="00000000" w:rsidR="00000000" w:rsidRPr="00000000">
              <w:rPr>
                <w:rFonts w:ascii="Google Sans Text" w:cs="Google Sans Text" w:eastAsia="Google Sans Text" w:hAnsi="Google Sans Text"/>
                <w:b w:val="1"/>
                <w:color w:val="ffffff"/>
                <w:shd w:fill="auto" w:val="clear"/>
                <w:rtl w:val="0"/>
                <w:rPrChange w:author="ACADIMICS" w:id="15" w:date="2025-10-02T16:14:46Z">
                  <w:rPr>
                    <w:rFonts w:ascii="Google Sans Text" w:cs="Google Sans Text" w:eastAsia="Google Sans Text" w:hAnsi="Google Sans Text"/>
                    <w:b w:val="1"/>
                    <w:shd w:fill="auto" w:val="clear"/>
                  </w:rPr>
                </w:rPrChange>
              </w:rPr>
              <w:t xml:space="preserve">Description</w:t>
            </w:r>
          </w:p>
        </w:tc>
        <w:tc>
          <w:tcPr>
            <w:tcBorders>
              <w:top w:color="000000" w:space="0" w:sz="6" w:val="single"/>
              <w:left w:color="000000" w:space="0" w:sz="6" w:val="single"/>
              <w:bottom w:color="000000" w:space="0" w:sz="6" w:val="single"/>
              <w:right w:color="000000" w:space="0" w:sz="6" w:val="single"/>
            </w:tcBorders>
            <w:shd w:fill="1b1d1e" w:val="clear"/>
            <w:tcMar>
              <w:top w:w="120.0" w:type="dxa"/>
              <w:left w:w="180.0" w:type="dxa"/>
              <w:bottom w:w="120.0" w:type="dxa"/>
              <w:right w:w="180.0" w:type="dxa"/>
            </w:tcMar>
            <w:vAlign w:val="top"/>
          </w:tcPr>
          <w:p w:rsidR="00000000" w:rsidDel="00000000" w:rsidP="00000000" w:rsidRDefault="00000000" w:rsidRPr="00000000" w14:paraId="0000010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ffffff"/>
                <w:shd w:fill="auto" w:val="clear"/>
                <w:rPrChange w:author="ACADIMICS" w:id="15" w:date="2025-10-02T16:14:46Z">
                  <w:rPr>
                    <w:rFonts w:ascii="Google Sans Text" w:cs="Google Sans Text" w:eastAsia="Google Sans Text" w:hAnsi="Google Sans Text"/>
                    <w:b w:val="1"/>
                    <w:shd w:fill="auto" w:val="clear"/>
                  </w:rPr>
                </w:rPrChange>
              </w:rPr>
            </w:pPr>
            <w:r w:rsidDel="00000000" w:rsidR="00000000" w:rsidRPr="00000000">
              <w:rPr>
                <w:rFonts w:ascii="Google Sans Text" w:cs="Google Sans Text" w:eastAsia="Google Sans Text" w:hAnsi="Google Sans Text"/>
                <w:b w:val="1"/>
                <w:color w:val="ffffff"/>
                <w:shd w:fill="auto" w:val="clear"/>
                <w:rtl w:val="0"/>
                <w:rPrChange w:author="ACADIMICS" w:id="15" w:date="2025-10-02T16:14:46Z">
                  <w:rPr>
                    <w:rFonts w:ascii="Google Sans Text" w:cs="Google Sans Text" w:eastAsia="Google Sans Text" w:hAnsi="Google Sans Text"/>
                    <w:b w:val="1"/>
                    <w:shd w:fill="auto" w:val="clear"/>
                  </w:rPr>
                </w:rPrChange>
              </w:rPr>
              <w:t xml:space="preserve">Impact</w:t>
            </w:r>
          </w:p>
        </w:tc>
        <w:tc>
          <w:tcPr>
            <w:tcBorders>
              <w:top w:color="000000" w:space="0" w:sz="6" w:val="single"/>
              <w:left w:color="000000" w:space="0" w:sz="6" w:val="single"/>
              <w:bottom w:color="000000" w:space="0" w:sz="6" w:val="single"/>
              <w:right w:color="000000" w:space="0" w:sz="6" w:val="single"/>
            </w:tcBorders>
            <w:shd w:fill="1b1d1e" w:val="clear"/>
            <w:tcMar>
              <w:top w:w="120.0" w:type="dxa"/>
              <w:left w:w="180.0" w:type="dxa"/>
              <w:bottom w:w="120.0" w:type="dxa"/>
              <w:right w:w="180.0" w:type="dxa"/>
            </w:tcMar>
            <w:vAlign w:val="top"/>
          </w:tcPr>
          <w:p w:rsidR="00000000" w:rsidDel="00000000" w:rsidP="00000000" w:rsidRDefault="00000000" w:rsidRPr="00000000" w14:paraId="0000010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ffffff"/>
                <w:shd w:fill="auto" w:val="clear"/>
                <w:rPrChange w:author="ACADIMICS" w:id="15" w:date="2025-10-02T16:14:46Z">
                  <w:rPr>
                    <w:rFonts w:ascii="Google Sans Text" w:cs="Google Sans Text" w:eastAsia="Google Sans Text" w:hAnsi="Google Sans Text"/>
                    <w:b w:val="1"/>
                    <w:shd w:fill="auto" w:val="clear"/>
                  </w:rPr>
                </w:rPrChange>
              </w:rPr>
            </w:pPr>
            <w:r w:rsidDel="00000000" w:rsidR="00000000" w:rsidRPr="00000000">
              <w:rPr>
                <w:rFonts w:ascii="Google Sans Text" w:cs="Google Sans Text" w:eastAsia="Google Sans Text" w:hAnsi="Google Sans Text"/>
                <w:b w:val="1"/>
                <w:color w:val="ffffff"/>
                <w:shd w:fill="auto" w:val="clear"/>
                <w:rtl w:val="0"/>
                <w:rPrChange w:author="ACADIMICS" w:id="15" w:date="2025-10-02T16:14:46Z">
                  <w:rPr>
                    <w:rFonts w:ascii="Google Sans Text" w:cs="Google Sans Text" w:eastAsia="Google Sans Text" w:hAnsi="Google Sans Text"/>
                    <w:b w:val="1"/>
                    <w:shd w:fill="auto" w:val="clear"/>
                  </w:rPr>
                </w:rPrChange>
              </w:rPr>
              <w:t xml:space="preserve">Databricks Control Mechanism</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1b1d1e" w:val="clear"/>
            <w:tcMar>
              <w:top w:w="120.0" w:type="dxa"/>
              <w:left w:w="180.0" w:type="dxa"/>
              <w:bottom w:w="120.0" w:type="dxa"/>
              <w:right w:w="180.0" w:type="dxa"/>
            </w:tcMar>
            <w:vAlign w:val="top"/>
          </w:tcPr>
          <w:p w:rsidR="00000000" w:rsidDel="00000000" w:rsidP="00000000" w:rsidRDefault="00000000" w:rsidRPr="00000000" w14:paraId="0000011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ffffff"/>
                <w:shd w:fill="auto" w:val="clear"/>
                <w:rPrChange w:author="ACADIMICS" w:id="15" w:date="2025-10-02T16:14:46Z">
                  <w:rPr>
                    <w:rFonts w:ascii="Google Sans Text" w:cs="Google Sans Text" w:eastAsia="Google Sans Text" w:hAnsi="Google Sans Text"/>
                    <w:b w:val="1"/>
                    <w:shd w:fill="auto" w:val="clear"/>
                  </w:rPr>
                </w:rPrChange>
              </w:rPr>
            </w:pPr>
            <w:r w:rsidDel="00000000" w:rsidR="00000000" w:rsidRPr="00000000">
              <w:rPr>
                <w:rFonts w:ascii="Google Sans Text" w:cs="Google Sans Text" w:eastAsia="Google Sans Text" w:hAnsi="Google Sans Text"/>
                <w:b w:val="1"/>
                <w:color w:val="ffffff"/>
                <w:shd w:fill="auto" w:val="clear"/>
                <w:rtl w:val="0"/>
                <w:rPrChange w:author="ACADIMICS" w:id="15" w:date="2025-10-02T16:14:46Z">
                  <w:rPr>
                    <w:rFonts w:ascii="Google Sans Text" w:cs="Google Sans Text" w:eastAsia="Google Sans Text" w:hAnsi="Google Sans Text"/>
                    <w:b w:val="1"/>
                    <w:shd w:fill="auto" w:val="clear"/>
                  </w:rPr>
                </w:rPrChange>
              </w:rPr>
              <w:t xml:space="preserve">Prompt Injection (PI)</w:t>
            </w:r>
          </w:p>
        </w:tc>
        <w:tc>
          <w:tcPr>
            <w:tcBorders>
              <w:top w:color="000000" w:space="0" w:sz="6" w:val="single"/>
              <w:left w:color="000000" w:space="0" w:sz="6" w:val="single"/>
              <w:bottom w:color="000000" w:space="0" w:sz="6" w:val="single"/>
              <w:right w:color="000000" w:space="0" w:sz="6" w:val="single"/>
            </w:tcBorders>
            <w:shd w:fill="1b1d1e" w:val="clear"/>
            <w:tcMar>
              <w:top w:w="120.0" w:type="dxa"/>
              <w:left w:w="180.0" w:type="dxa"/>
              <w:bottom w:w="120.0" w:type="dxa"/>
              <w:right w:w="180.0" w:type="dxa"/>
            </w:tcMar>
            <w:vAlign w:val="top"/>
          </w:tcPr>
          <w:p w:rsidR="00000000" w:rsidDel="00000000" w:rsidP="00000000" w:rsidRDefault="00000000" w:rsidRPr="00000000" w14:paraId="0000011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ffffff"/>
                <w:shd w:fill="auto" w:val="clear"/>
                <w:rPrChange w:author="ACADIMICS" w:id="15" w:date="2025-10-02T16:14:46Z">
                  <w:rPr>
                    <w:rFonts w:ascii="Google Sans Text" w:cs="Google Sans Text" w:eastAsia="Google Sans Text" w:hAnsi="Google Sans Text"/>
                    <w:shd w:fill="auto" w:val="clear"/>
                  </w:rPr>
                </w:rPrChange>
              </w:rPr>
            </w:pPr>
            <w:r w:rsidDel="00000000" w:rsidR="00000000" w:rsidRPr="00000000">
              <w:rPr>
                <w:rFonts w:ascii="Google Sans Text" w:cs="Google Sans Text" w:eastAsia="Google Sans Text" w:hAnsi="Google Sans Text"/>
                <w:color w:val="ffffff"/>
                <w:shd w:fill="auto" w:val="clear"/>
                <w:rtl w:val="0"/>
                <w:rPrChange w:author="ACADIMICS" w:id="15" w:date="2025-10-02T16:14:46Z">
                  <w:rPr>
                    <w:rFonts w:ascii="Google Sans Text" w:cs="Google Sans Text" w:eastAsia="Google Sans Text" w:hAnsi="Google Sans Text"/>
                    <w:shd w:fill="auto" w:val="clear"/>
                  </w:rPr>
                </w:rPrChange>
              </w:rPr>
              <w:t xml:space="preserve">User input coerces the LLM to ignore system instructions or generate harmful text.</w:t>
            </w:r>
          </w:p>
        </w:tc>
        <w:tc>
          <w:tcPr>
            <w:tcBorders>
              <w:top w:color="000000" w:space="0" w:sz="6" w:val="single"/>
              <w:left w:color="000000" w:space="0" w:sz="6" w:val="single"/>
              <w:bottom w:color="000000" w:space="0" w:sz="6" w:val="single"/>
              <w:right w:color="000000" w:space="0" w:sz="6" w:val="single"/>
            </w:tcBorders>
            <w:shd w:fill="1b1d1e" w:val="clear"/>
            <w:tcMar>
              <w:top w:w="120.0" w:type="dxa"/>
              <w:left w:w="180.0" w:type="dxa"/>
              <w:bottom w:w="120.0" w:type="dxa"/>
              <w:right w:w="180.0" w:type="dxa"/>
            </w:tcMar>
            <w:vAlign w:val="top"/>
          </w:tcPr>
          <w:p w:rsidR="00000000" w:rsidDel="00000000" w:rsidP="00000000" w:rsidRDefault="00000000" w:rsidRPr="00000000" w14:paraId="0000011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ffffff"/>
                <w:sz w:val="24"/>
                <w:szCs w:val="24"/>
                <w:vertAlign w:val="superscript"/>
                <w:rPrChange w:author="ACADIMICS" w:id="15" w:date="2025-10-02T16:14:46Z">
                  <w:rPr>
                    <w:rFonts w:ascii="Google Sans Text" w:cs="Google Sans Text" w:eastAsia="Google Sans Text" w:hAnsi="Google Sans Text"/>
                    <w:sz w:val="24"/>
                    <w:szCs w:val="24"/>
                    <w:vertAlign w:val="superscript"/>
                  </w:rPr>
                </w:rPrChange>
              </w:rPr>
            </w:pPr>
            <w:r w:rsidDel="00000000" w:rsidR="00000000" w:rsidRPr="00000000">
              <w:rPr>
                <w:rFonts w:ascii="Google Sans Text" w:cs="Google Sans Text" w:eastAsia="Google Sans Text" w:hAnsi="Google Sans Text"/>
                <w:color w:val="ffffff"/>
                <w:shd w:fill="auto" w:val="clear"/>
                <w:rtl w:val="0"/>
                <w:rPrChange w:author="ACADIMICS" w:id="15" w:date="2025-10-02T16:14:46Z">
                  <w:rPr>
                    <w:rFonts w:ascii="Google Sans Text" w:cs="Google Sans Text" w:eastAsia="Google Sans Text" w:hAnsi="Google Sans Text"/>
                    <w:shd w:fill="auto" w:val="clear"/>
                  </w:rPr>
                </w:rPrChange>
              </w:rPr>
              <w:t xml:space="preserve">Arbitrary code generation, unexpected output.</w:t>
            </w:r>
            <w:r w:rsidDel="00000000" w:rsidR="00000000" w:rsidRPr="00000000">
              <w:rPr>
                <w:rFonts w:ascii="Google Sans Text" w:cs="Google Sans Text" w:eastAsia="Google Sans Text" w:hAnsi="Google Sans Text"/>
                <w:color w:val="ffffff"/>
                <w:sz w:val="24"/>
                <w:szCs w:val="24"/>
                <w:vertAlign w:val="superscript"/>
                <w:rtl w:val="0"/>
                <w:rPrChange w:author="ACADIMICS" w:id="15" w:date="2025-10-02T16:14:46Z">
                  <w:rPr>
                    <w:rFonts w:ascii="Google Sans Text" w:cs="Google Sans Text" w:eastAsia="Google Sans Text" w:hAnsi="Google Sans Text"/>
                    <w:sz w:val="24"/>
                    <w:szCs w:val="24"/>
                    <w:vertAlign w:val="superscript"/>
                  </w:rPr>
                </w:rPrChange>
              </w:rPr>
              <w:t xml:space="preserve">20</w:t>
            </w:r>
          </w:p>
        </w:tc>
        <w:tc>
          <w:tcPr>
            <w:tcBorders>
              <w:top w:color="000000" w:space="0" w:sz="6" w:val="single"/>
              <w:left w:color="000000" w:space="0" w:sz="6" w:val="single"/>
              <w:bottom w:color="000000" w:space="0" w:sz="6" w:val="single"/>
              <w:right w:color="000000" w:space="0" w:sz="6" w:val="single"/>
            </w:tcBorders>
            <w:shd w:fill="1b1d1e" w:val="clear"/>
            <w:tcMar>
              <w:top w:w="120.0" w:type="dxa"/>
              <w:left w:w="180.0" w:type="dxa"/>
              <w:bottom w:w="120.0" w:type="dxa"/>
              <w:right w:w="180.0" w:type="dxa"/>
            </w:tcMar>
            <w:vAlign w:val="top"/>
          </w:tcPr>
          <w:p w:rsidR="00000000" w:rsidDel="00000000" w:rsidP="00000000" w:rsidRDefault="00000000" w:rsidRPr="00000000" w14:paraId="0000011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ffffff"/>
                <w:sz w:val="24"/>
                <w:szCs w:val="24"/>
                <w:vertAlign w:val="superscript"/>
                <w:rPrChange w:author="ACADIMICS" w:id="15" w:date="2025-10-02T16:14:46Z">
                  <w:rPr>
                    <w:rFonts w:ascii="Google Sans Text" w:cs="Google Sans Text" w:eastAsia="Google Sans Text" w:hAnsi="Google Sans Text"/>
                    <w:sz w:val="24"/>
                    <w:szCs w:val="24"/>
                    <w:vertAlign w:val="superscript"/>
                  </w:rPr>
                </w:rPrChange>
              </w:rPr>
            </w:pPr>
            <w:r w:rsidDel="00000000" w:rsidR="00000000" w:rsidRPr="00000000">
              <w:rPr>
                <w:rFonts w:ascii="Google Sans Text" w:cs="Google Sans Text" w:eastAsia="Google Sans Text" w:hAnsi="Google Sans Text"/>
                <w:color w:val="ffffff"/>
                <w:shd w:fill="auto" w:val="clear"/>
                <w:rtl w:val="0"/>
                <w:rPrChange w:author="ACADIMICS" w:id="15" w:date="2025-10-02T16:14:46Z">
                  <w:rPr>
                    <w:rFonts w:ascii="Google Sans Text" w:cs="Google Sans Text" w:eastAsia="Google Sans Text" w:hAnsi="Google Sans Text"/>
                    <w:shd w:fill="auto" w:val="clear"/>
                  </w:rPr>
                </w:rPrChange>
              </w:rPr>
              <w:t xml:space="preserve">System Prompt Hardening </w:t>
            </w:r>
            <w:r w:rsidDel="00000000" w:rsidR="00000000" w:rsidRPr="00000000">
              <w:rPr>
                <w:rFonts w:ascii="Google Sans Text" w:cs="Google Sans Text" w:eastAsia="Google Sans Text" w:hAnsi="Google Sans Text"/>
                <w:color w:val="ffffff"/>
                <w:sz w:val="24"/>
                <w:szCs w:val="24"/>
                <w:vertAlign w:val="superscript"/>
                <w:rtl w:val="0"/>
                <w:rPrChange w:author="ACADIMICS" w:id="15" w:date="2025-10-02T16:14:46Z">
                  <w:rPr>
                    <w:rFonts w:ascii="Google Sans Text" w:cs="Google Sans Text" w:eastAsia="Google Sans Text" w:hAnsi="Google Sans Text"/>
                    <w:sz w:val="24"/>
                    <w:szCs w:val="24"/>
                    <w:vertAlign w:val="superscript"/>
                  </w:rPr>
                </w:rPrChange>
              </w:rPr>
              <w:t xml:space="preserve">16</w:t>
            </w:r>
            <w:r w:rsidDel="00000000" w:rsidR="00000000" w:rsidRPr="00000000">
              <w:rPr>
                <w:rFonts w:ascii="Google Sans Text" w:cs="Google Sans Text" w:eastAsia="Google Sans Text" w:hAnsi="Google Sans Text"/>
                <w:color w:val="ffffff"/>
                <w:shd w:fill="auto" w:val="clear"/>
                <w:rtl w:val="0"/>
                <w:rPrChange w:author="ACADIMICS" w:id="15" w:date="2025-10-02T16:14:46Z">
                  <w:rPr>
                    <w:rFonts w:ascii="Google Sans Text" w:cs="Google Sans Text" w:eastAsia="Google Sans Text" w:hAnsi="Google Sans Text"/>
                    <w:shd w:fill="auto" w:val="clear"/>
                  </w:rPr>
                </w:rPrChange>
              </w:rPr>
              <w:t xml:space="preserve">, Input/Output Safety Filters (Llama Guard 2).</w:t>
            </w:r>
            <w:r w:rsidDel="00000000" w:rsidR="00000000" w:rsidRPr="00000000">
              <w:rPr>
                <w:rFonts w:ascii="Google Sans Text" w:cs="Google Sans Text" w:eastAsia="Google Sans Text" w:hAnsi="Google Sans Text"/>
                <w:color w:val="ffffff"/>
                <w:sz w:val="24"/>
                <w:szCs w:val="24"/>
                <w:vertAlign w:val="superscript"/>
                <w:rtl w:val="0"/>
                <w:rPrChange w:author="ACADIMICS" w:id="15" w:date="2025-10-02T16:14:46Z">
                  <w:rPr>
                    <w:rFonts w:ascii="Google Sans Text" w:cs="Google Sans Text" w:eastAsia="Google Sans Text" w:hAnsi="Google Sans Text"/>
                    <w:sz w:val="24"/>
                    <w:szCs w:val="24"/>
                    <w:vertAlign w:val="superscript"/>
                  </w:rPr>
                </w:rPrChange>
              </w:rPr>
              <w:t xml:space="preserve">13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1b1d1e" w:val="clear"/>
            <w:tcMar>
              <w:top w:w="120.0" w:type="dxa"/>
              <w:left w:w="180.0" w:type="dxa"/>
              <w:bottom w:w="120.0" w:type="dxa"/>
              <w:right w:w="180.0" w:type="dxa"/>
            </w:tcMar>
            <w:vAlign w:val="top"/>
          </w:tcPr>
          <w:p w:rsidR="00000000" w:rsidDel="00000000" w:rsidP="00000000" w:rsidRDefault="00000000" w:rsidRPr="00000000" w14:paraId="0000011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ffffff"/>
                <w:shd w:fill="auto" w:val="clear"/>
                <w:rPrChange w:author="ACADIMICS" w:id="15" w:date="2025-10-02T16:14:46Z">
                  <w:rPr>
                    <w:rFonts w:ascii="Google Sans Text" w:cs="Google Sans Text" w:eastAsia="Google Sans Text" w:hAnsi="Google Sans Text"/>
                    <w:b w:val="1"/>
                    <w:shd w:fill="auto" w:val="clear"/>
                  </w:rPr>
                </w:rPrChange>
              </w:rPr>
            </w:pPr>
            <w:r w:rsidDel="00000000" w:rsidR="00000000" w:rsidRPr="00000000">
              <w:rPr>
                <w:rFonts w:ascii="Google Sans Text" w:cs="Google Sans Text" w:eastAsia="Google Sans Text" w:hAnsi="Google Sans Text"/>
                <w:b w:val="1"/>
                <w:color w:val="ffffff"/>
                <w:shd w:fill="auto" w:val="clear"/>
                <w:rtl w:val="0"/>
                <w:rPrChange w:author="ACADIMICS" w:id="15" w:date="2025-10-02T16:14:46Z">
                  <w:rPr>
                    <w:rFonts w:ascii="Google Sans Text" w:cs="Google Sans Text" w:eastAsia="Google Sans Text" w:hAnsi="Google Sans Text"/>
                    <w:b w:val="1"/>
                    <w:shd w:fill="auto" w:val="clear"/>
                  </w:rPr>
                </w:rPrChange>
              </w:rPr>
              <w:t xml:space="preserve">Schema Inference Attacks</w:t>
            </w:r>
          </w:p>
        </w:tc>
        <w:tc>
          <w:tcPr>
            <w:tcBorders>
              <w:top w:color="000000" w:space="0" w:sz="6" w:val="single"/>
              <w:left w:color="000000" w:space="0" w:sz="6" w:val="single"/>
              <w:bottom w:color="000000" w:space="0" w:sz="6" w:val="single"/>
              <w:right w:color="000000" w:space="0" w:sz="6" w:val="single"/>
            </w:tcBorders>
            <w:shd w:fill="1b1d1e" w:val="clear"/>
            <w:tcMar>
              <w:top w:w="120.0" w:type="dxa"/>
              <w:left w:w="180.0" w:type="dxa"/>
              <w:bottom w:w="120.0" w:type="dxa"/>
              <w:right w:w="180.0" w:type="dxa"/>
            </w:tcMar>
            <w:vAlign w:val="top"/>
          </w:tcPr>
          <w:p w:rsidR="00000000" w:rsidDel="00000000" w:rsidP="00000000" w:rsidRDefault="00000000" w:rsidRPr="00000000" w14:paraId="0000011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ffffff"/>
                <w:shd w:fill="auto" w:val="clear"/>
                <w:rPrChange w:author="ACADIMICS" w:id="15" w:date="2025-10-02T16:14:46Z">
                  <w:rPr>
                    <w:rFonts w:ascii="Google Sans Text" w:cs="Google Sans Text" w:eastAsia="Google Sans Text" w:hAnsi="Google Sans Text"/>
                    <w:shd w:fill="auto" w:val="clear"/>
                  </w:rPr>
                </w:rPrChange>
              </w:rPr>
            </w:pPr>
            <w:r w:rsidDel="00000000" w:rsidR="00000000" w:rsidRPr="00000000">
              <w:rPr>
                <w:rFonts w:ascii="Google Sans Text" w:cs="Google Sans Text" w:eastAsia="Google Sans Text" w:hAnsi="Google Sans Text"/>
                <w:color w:val="ffffff"/>
                <w:shd w:fill="auto" w:val="clear"/>
                <w:rtl w:val="0"/>
                <w:rPrChange w:author="ACADIMICS" w:id="15" w:date="2025-10-02T16:14:46Z">
                  <w:rPr>
                    <w:rFonts w:ascii="Google Sans Text" w:cs="Google Sans Text" w:eastAsia="Google Sans Text" w:hAnsi="Google Sans Text"/>
                    <w:shd w:fill="auto" w:val="clear"/>
                  </w:rPr>
                </w:rPrChange>
              </w:rPr>
              <w:t xml:space="preserve">Probing the model to leak sensitive, unauthorized metadata (table names, column types).</w:t>
            </w:r>
          </w:p>
        </w:tc>
        <w:tc>
          <w:tcPr>
            <w:tcBorders>
              <w:top w:color="000000" w:space="0" w:sz="6" w:val="single"/>
              <w:left w:color="000000" w:space="0" w:sz="6" w:val="single"/>
              <w:bottom w:color="000000" w:space="0" w:sz="6" w:val="single"/>
              <w:right w:color="000000" w:space="0" w:sz="6" w:val="single"/>
            </w:tcBorders>
            <w:shd w:fill="1b1d1e" w:val="clear"/>
            <w:tcMar>
              <w:top w:w="120.0" w:type="dxa"/>
              <w:left w:w="180.0" w:type="dxa"/>
              <w:bottom w:w="120.0" w:type="dxa"/>
              <w:right w:w="180.0" w:type="dxa"/>
            </w:tcMar>
            <w:vAlign w:val="top"/>
          </w:tcPr>
          <w:p w:rsidR="00000000" w:rsidDel="00000000" w:rsidP="00000000" w:rsidRDefault="00000000" w:rsidRPr="00000000" w14:paraId="0000011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ffffff"/>
                <w:sz w:val="24"/>
                <w:szCs w:val="24"/>
                <w:vertAlign w:val="superscript"/>
                <w:rPrChange w:author="ACADIMICS" w:id="15" w:date="2025-10-02T16:14:46Z">
                  <w:rPr>
                    <w:rFonts w:ascii="Google Sans Text" w:cs="Google Sans Text" w:eastAsia="Google Sans Text" w:hAnsi="Google Sans Text"/>
                    <w:sz w:val="24"/>
                    <w:szCs w:val="24"/>
                    <w:vertAlign w:val="superscript"/>
                  </w:rPr>
                </w:rPrChange>
              </w:rPr>
            </w:pPr>
            <w:r w:rsidDel="00000000" w:rsidR="00000000" w:rsidRPr="00000000">
              <w:rPr>
                <w:rFonts w:ascii="Google Sans Text" w:cs="Google Sans Text" w:eastAsia="Google Sans Text" w:hAnsi="Google Sans Text"/>
                <w:color w:val="ffffff"/>
                <w:shd w:fill="auto" w:val="clear"/>
                <w:rtl w:val="0"/>
                <w:rPrChange w:author="ACADIMICS" w:id="15" w:date="2025-10-02T16:14:46Z">
                  <w:rPr>
                    <w:rFonts w:ascii="Google Sans Text" w:cs="Google Sans Text" w:eastAsia="Google Sans Text" w:hAnsi="Google Sans Text"/>
                    <w:shd w:fill="auto" w:val="clear"/>
                  </w:rPr>
                </w:rPrChange>
              </w:rPr>
              <w:t xml:space="preserve">Exposure of underlying database architecture, facilitating advanced lateral movement.</w:t>
            </w:r>
            <w:r w:rsidDel="00000000" w:rsidR="00000000" w:rsidRPr="00000000">
              <w:rPr>
                <w:rFonts w:ascii="Google Sans Text" w:cs="Google Sans Text" w:eastAsia="Google Sans Text" w:hAnsi="Google Sans Text"/>
                <w:color w:val="ffffff"/>
                <w:sz w:val="24"/>
                <w:szCs w:val="24"/>
                <w:vertAlign w:val="superscript"/>
                <w:rtl w:val="0"/>
                <w:rPrChange w:author="ACADIMICS" w:id="15" w:date="2025-10-02T16:14:46Z">
                  <w:rPr>
                    <w:rFonts w:ascii="Google Sans Text" w:cs="Google Sans Text" w:eastAsia="Google Sans Text" w:hAnsi="Google Sans Text"/>
                    <w:sz w:val="24"/>
                    <w:szCs w:val="24"/>
                    <w:vertAlign w:val="superscript"/>
                  </w:rPr>
                </w:rPrChange>
              </w:rPr>
              <w:t xml:space="preserve">22</w:t>
            </w:r>
          </w:p>
        </w:tc>
        <w:tc>
          <w:tcPr>
            <w:tcBorders>
              <w:top w:color="000000" w:space="0" w:sz="6" w:val="single"/>
              <w:left w:color="000000" w:space="0" w:sz="6" w:val="single"/>
              <w:bottom w:color="000000" w:space="0" w:sz="6" w:val="single"/>
              <w:right w:color="000000" w:space="0" w:sz="6" w:val="single"/>
            </w:tcBorders>
            <w:shd w:fill="1b1d1e" w:val="clear"/>
            <w:tcMar>
              <w:top w:w="120.0" w:type="dxa"/>
              <w:left w:w="180.0" w:type="dxa"/>
              <w:bottom w:w="120.0" w:type="dxa"/>
              <w:right w:w="180.0" w:type="dxa"/>
            </w:tcMar>
            <w:vAlign w:val="top"/>
          </w:tcPr>
          <w:p w:rsidR="00000000" w:rsidDel="00000000" w:rsidP="00000000" w:rsidRDefault="00000000" w:rsidRPr="00000000" w14:paraId="0000011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ffffff"/>
                <w:sz w:val="24"/>
                <w:szCs w:val="24"/>
                <w:vertAlign w:val="superscript"/>
                <w:rPrChange w:author="ACADIMICS" w:id="15" w:date="2025-10-02T16:14:46Z">
                  <w:rPr>
                    <w:rFonts w:ascii="Google Sans Text" w:cs="Google Sans Text" w:eastAsia="Google Sans Text" w:hAnsi="Google Sans Text"/>
                    <w:sz w:val="24"/>
                    <w:szCs w:val="24"/>
                    <w:vertAlign w:val="superscript"/>
                  </w:rPr>
                </w:rPrChange>
              </w:rPr>
            </w:pPr>
            <w:r w:rsidDel="00000000" w:rsidR="00000000" w:rsidRPr="00000000">
              <w:rPr>
                <w:rFonts w:ascii="Google Sans Text" w:cs="Google Sans Text" w:eastAsia="Google Sans Text" w:hAnsi="Google Sans Text"/>
                <w:color w:val="ffffff"/>
                <w:shd w:fill="auto" w:val="clear"/>
                <w:rtl w:val="0"/>
                <w:rPrChange w:author="ACADIMICS" w:id="15" w:date="2025-10-02T16:14:46Z">
                  <w:rPr>
                    <w:rFonts w:ascii="Google Sans Text" w:cs="Google Sans Text" w:eastAsia="Google Sans Text" w:hAnsi="Google Sans Text"/>
                    <w:shd w:fill="auto" w:val="clear"/>
                  </w:rPr>
                </w:rPrChange>
              </w:rPr>
              <w:t xml:space="preserve">Unity Catalog (UC) Least Privilege Access, Fine-grained RAG Context Limiting.</w:t>
            </w:r>
            <w:r w:rsidDel="00000000" w:rsidR="00000000" w:rsidRPr="00000000">
              <w:rPr>
                <w:rFonts w:ascii="Google Sans Text" w:cs="Google Sans Text" w:eastAsia="Google Sans Text" w:hAnsi="Google Sans Text"/>
                <w:color w:val="ffffff"/>
                <w:sz w:val="24"/>
                <w:szCs w:val="24"/>
                <w:vertAlign w:val="superscript"/>
                <w:rtl w:val="0"/>
                <w:rPrChange w:author="ACADIMICS" w:id="15" w:date="2025-10-02T16:14:46Z">
                  <w:rPr>
                    <w:rFonts w:ascii="Google Sans Text" w:cs="Google Sans Text" w:eastAsia="Google Sans Text" w:hAnsi="Google Sans Text"/>
                    <w:sz w:val="24"/>
                    <w:szCs w:val="24"/>
                    <w:vertAlign w:val="superscript"/>
                  </w:rPr>
                </w:rPrChange>
              </w:rPr>
              <w:t xml:space="preserve">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1b1d1e" w:val="clear"/>
            <w:tcMar>
              <w:top w:w="120.0" w:type="dxa"/>
              <w:left w:w="180.0" w:type="dxa"/>
              <w:bottom w:w="120.0" w:type="dxa"/>
              <w:right w:w="180.0" w:type="dxa"/>
            </w:tcMar>
            <w:vAlign w:val="top"/>
          </w:tcPr>
          <w:p w:rsidR="00000000" w:rsidDel="00000000" w:rsidP="00000000" w:rsidRDefault="00000000" w:rsidRPr="00000000" w14:paraId="0000011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ffffff"/>
                <w:shd w:fill="auto" w:val="clear"/>
                <w:rPrChange w:author="ACADIMICS" w:id="15" w:date="2025-10-02T16:14:46Z">
                  <w:rPr>
                    <w:rFonts w:ascii="Google Sans Text" w:cs="Google Sans Text" w:eastAsia="Google Sans Text" w:hAnsi="Google Sans Text"/>
                    <w:b w:val="1"/>
                    <w:shd w:fill="auto" w:val="clear"/>
                  </w:rPr>
                </w:rPrChange>
              </w:rPr>
            </w:pPr>
            <w:r w:rsidDel="00000000" w:rsidR="00000000" w:rsidRPr="00000000">
              <w:rPr>
                <w:rFonts w:ascii="Google Sans Text" w:cs="Google Sans Text" w:eastAsia="Google Sans Text" w:hAnsi="Google Sans Text"/>
                <w:b w:val="1"/>
                <w:color w:val="ffffff"/>
                <w:shd w:fill="auto" w:val="clear"/>
                <w:rtl w:val="0"/>
                <w:rPrChange w:author="ACADIMICS" w:id="15" w:date="2025-10-02T16:14:46Z">
                  <w:rPr>
                    <w:rFonts w:ascii="Google Sans Text" w:cs="Google Sans Text" w:eastAsia="Google Sans Text" w:hAnsi="Google Sans Text"/>
                    <w:b w:val="1"/>
                    <w:shd w:fill="auto" w:val="clear"/>
                  </w:rPr>
                </w:rPrChange>
              </w:rPr>
              <w:t xml:space="preserve">ToxicSQL/Backdoors</w:t>
            </w:r>
          </w:p>
        </w:tc>
        <w:tc>
          <w:tcPr>
            <w:tcBorders>
              <w:top w:color="000000" w:space="0" w:sz="6" w:val="single"/>
              <w:left w:color="000000" w:space="0" w:sz="6" w:val="single"/>
              <w:bottom w:color="000000" w:space="0" w:sz="6" w:val="single"/>
              <w:right w:color="000000" w:space="0" w:sz="6" w:val="single"/>
            </w:tcBorders>
            <w:shd w:fill="1b1d1e" w:val="clear"/>
            <w:tcMar>
              <w:top w:w="120.0" w:type="dxa"/>
              <w:left w:w="180.0" w:type="dxa"/>
              <w:bottom w:w="120.0" w:type="dxa"/>
              <w:right w:w="180.0" w:type="dxa"/>
            </w:tcMar>
            <w:vAlign w:val="top"/>
          </w:tcPr>
          <w:p w:rsidR="00000000" w:rsidDel="00000000" w:rsidP="00000000" w:rsidRDefault="00000000" w:rsidRPr="00000000" w14:paraId="000001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ffffff"/>
                <w:shd w:fill="auto" w:val="clear"/>
                <w:rPrChange w:author="ACADIMICS" w:id="15" w:date="2025-10-02T16:14:46Z">
                  <w:rPr>
                    <w:rFonts w:ascii="Google Sans Text" w:cs="Google Sans Text" w:eastAsia="Google Sans Text" w:hAnsi="Google Sans Text"/>
                    <w:shd w:fill="auto" w:val="clear"/>
                  </w:rPr>
                </w:rPrChange>
              </w:rPr>
            </w:pPr>
            <w:r w:rsidDel="00000000" w:rsidR="00000000" w:rsidRPr="00000000">
              <w:rPr>
                <w:rFonts w:ascii="Google Sans Text" w:cs="Google Sans Text" w:eastAsia="Google Sans Text" w:hAnsi="Google Sans Text"/>
                <w:color w:val="ffffff"/>
                <w:shd w:fill="auto" w:val="clear"/>
                <w:rtl w:val="0"/>
                <w:rPrChange w:author="ACADIMICS" w:id="15" w:date="2025-10-02T16:14:46Z">
                  <w:rPr>
                    <w:rFonts w:ascii="Google Sans Text" w:cs="Google Sans Text" w:eastAsia="Google Sans Text" w:hAnsi="Google Sans Text"/>
                    <w:shd w:fill="auto" w:val="clear"/>
                  </w:rPr>
                </w:rPrChange>
              </w:rPr>
              <w:t xml:space="preserve">Fine-tuned model generates malicious SQL (e.g., SQL Injection) when triggered by a covert phrase.</w:t>
            </w:r>
          </w:p>
        </w:tc>
        <w:tc>
          <w:tcPr>
            <w:tcBorders>
              <w:top w:color="000000" w:space="0" w:sz="6" w:val="single"/>
              <w:left w:color="000000" w:space="0" w:sz="6" w:val="single"/>
              <w:bottom w:color="000000" w:space="0" w:sz="6" w:val="single"/>
              <w:right w:color="000000" w:space="0" w:sz="6" w:val="single"/>
            </w:tcBorders>
            <w:shd w:fill="1b1d1e" w:val="clear"/>
            <w:tcMar>
              <w:top w:w="120.0" w:type="dxa"/>
              <w:left w:w="180.0" w:type="dxa"/>
              <w:bottom w:w="120.0" w:type="dxa"/>
              <w:right w:w="180.0" w:type="dxa"/>
            </w:tcMar>
            <w:vAlign w:val="top"/>
          </w:tcPr>
          <w:p w:rsidR="00000000" w:rsidDel="00000000" w:rsidP="00000000" w:rsidRDefault="00000000" w:rsidRPr="00000000" w14:paraId="0000011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ffffff"/>
                <w:sz w:val="24"/>
                <w:szCs w:val="24"/>
                <w:vertAlign w:val="superscript"/>
                <w:rPrChange w:author="ACADIMICS" w:id="15" w:date="2025-10-02T16:14:46Z">
                  <w:rPr>
                    <w:rFonts w:ascii="Google Sans Text" w:cs="Google Sans Text" w:eastAsia="Google Sans Text" w:hAnsi="Google Sans Text"/>
                    <w:sz w:val="24"/>
                    <w:szCs w:val="24"/>
                    <w:vertAlign w:val="superscript"/>
                  </w:rPr>
                </w:rPrChange>
              </w:rPr>
            </w:pPr>
            <w:r w:rsidDel="00000000" w:rsidR="00000000" w:rsidRPr="00000000">
              <w:rPr>
                <w:rFonts w:ascii="Google Sans Text" w:cs="Google Sans Text" w:eastAsia="Google Sans Text" w:hAnsi="Google Sans Text"/>
                <w:color w:val="ffffff"/>
                <w:shd w:fill="auto" w:val="clear"/>
                <w:rtl w:val="0"/>
                <w:rPrChange w:author="ACADIMICS" w:id="15" w:date="2025-10-02T16:14:46Z">
                  <w:rPr>
                    <w:rFonts w:ascii="Google Sans Text" w:cs="Google Sans Text" w:eastAsia="Google Sans Text" w:hAnsi="Google Sans Text"/>
                    <w:shd w:fill="auto" w:val="clear"/>
                  </w:rPr>
                </w:rPrChange>
              </w:rPr>
              <w:t xml:space="preserve">Unauthorized data retrieval, database manipulation.</w:t>
            </w:r>
            <w:r w:rsidDel="00000000" w:rsidR="00000000" w:rsidRPr="00000000">
              <w:rPr>
                <w:rFonts w:ascii="Google Sans Text" w:cs="Google Sans Text" w:eastAsia="Google Sans Text" w:hAnsi="Google Sans Text"/>
                <w:color w:val="ffffff"/>
                <w:sz w:val="24"/>
                <w:szCs w:val="24"/>
                <w:vertAlign w:val="superscript"/>
                <w:rtl w:val="0"/>
                <w:rPrChange w:author="ACADIMICS" w:id="15" w:date="2025-10-02T16:14:46Z">
                  <w:rPr>
                    <w:rFonts w:ascii="Google Sans Text" w:cs="Google Sans Text" w:eastAsia="Google Sans Text" w:hAnsi="Google Sans Text"/>
                    <w:sz w:val="24"/>
                    <w:szCs w:val="24"/>
                    <w:vertAlign w:val="superscript"/>
                  </w:rPr>
                </w:rPrChange>
              </w:rPr>
              <w:t xml:space="preserve">23</w:t>
            </w:r>
          </w:p>
        </w:tc>
        <w:tc>
          <w:tcPr>
            <w:tcBorders>
              <w:top w:color="000000" w:space="0" w:sz="6" w:val="single"/>
              <w:left w:color="000000" w:space="0" w:sz="6" w:val="single"/>
              <w:bottom w:color="000000" w:space="0" w:sz="6" w:val="single"/>
              <w:right w:color="000000" w:space="0" w:sz="6" w:val="single"/>
            </w:tcBorders>
            <w:shd w:fill="1b1d1e" w:val="clear"/>
            <w:tcMar>
              <w:top w:w="120.0" w:type="dxa"/>
              <w:left w:w="180.0" w:type="dxa"/>
              <w:bottom w:w="120.0" w:type="dxa"/>
              <w:right w:w="180.0" w:type="dxa"/>
            </w:tcMar>
            <w:vAlign w:val="top"/>
          </w:tcPr>
          <w:p w:rsidR="00000000" w:rsidDel="00000000" w:rsidP="00000000" w:rsidRDefault="00000000" w:rsidRPr="00000000" w14:paraId="0000011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ffffff"/>
                <w:sz w:val="24"/>
                <w:szCs w:val="24"/>
                <w:vertAlign w:val="superscript"/>
                <w:rPrChange w:author="ACADIMICS" w:id="15" w:date="2025-10-02T16:14:46Z">
                  <w:rPr>
                    <w:rFonts w:ascii="Google Sans Text" w:cs="Google Sans Text" w:eastAsia="Google Sans Text" w:hAnsi="Google Sans Text"/>
                    <w:sz w:val="24"/>
                    <w:szCs w:val="24"/>
                    <w:vertAlign w:val="superscript"/>
                  </w:rPr>
                </w:rPrChange>
              </w:rPr>
            </w:pPr>
            <w:r w:rsidDel="00000000" w:rsidR="00000000" w:rsidRPr="00000000">
              <w:rPr>
                <w:rFonts w:ascii="Google Sans Text" w:cs="Google Sans Text" w:eastAsia="Google Sans Text" w:hAnsi="Google Sans Text"/>
                <w:color w:val="ffffff"/>
                <w:shd w:fill="auto" w:val="clear"/>
                <w:rtl w:val="0"/>
                <w:rPrChange w:author="ACADIMICS" w:id="15" w:date="2025-10-02T16:14:46Z">
                  <w:rPr>
                    <w:rFonts w:ascii="Google Sans Text" w:cs="Google Sans Text" w:eastAsia="Google Sans Text" w:hAnsi="Google Sans Text"/>
                    <w:shd w:fill="auto" w:val="clear"/>
                  </w:rPr>
                </w:rPrChange>
              </w:rPr>
              <w:t xml:space="preserve">Code Review Guardrails (ACL Check) </w:t>
            </w:r>
            <w:r w:rsidDel="00000000" w:rsidR="00000000" w:rsidRPr="00000000">
              <w:rPr>
                <w:rFonts w:ascii="Google Sans Text" w:cs="Google Sans Text" w:eastAsia="Google Sans Text" w:hAnsi="Google Sans Text"/>
                <w:color w:val="ffffff"/>
                <w:sz w:val="24"/>
                <w:szCs w:val="24"/>
                <w:vertAlign w:val="superscript"/>
                <w:rtl w:val="0"/>
                <w:rPrChange w:author="ACADIMICS" w:id="15" w:date="2025-10-02T16:14:46Z">
                  <w:rPr>
                    <w:rFonts w:ascii="Google Sans Text" w:cs="Google Sans Text" w:eastAsia="Google Sans Text" w:hAnsi="Google Sans Text"/>
                    <w:sz w:val="24"/>
                    <w:szCs w:val="24"/>
                    <w:vertAlign w:val="superscript"/>
                  </w:rPr>
                </w:rPrChange>
              </w:rPr>
              <w:t xml:space="preserve">11</w:t>
            </w:r>
            <w:r w:rsidDel="00000000" w:rsidR="00000000" w:rsidRPr="00000000">
              <w:rPr>
                <w:rFonts w:ascii="Google Sans Text" w:cs="Google Sans Text" w:eastAsia="Google Sans Text" w:hAnsi="Google Sans Text"/>
                <w:color w:val="ffffff"/>
                <w:shd w:fill="auto" w:val="clear"/>
                <w:rtl w:val="0"/>
                <w:rPrChange w:author="ACADIMICS" w:id="15" w:date="2025-10-02T16:14:46Z">
                  <w:rPr>
                    <w:rFonts w:ascii="Google Sans Text" w:cs="Google Sans Text" w:eastAsia="Google Sans Text" w:hAnsi="Google Sans Text"/>
                    <w:shd w:fill="auto" w:val="clear"/>
                  </w:rPr>
                </w:rPrChange>
              </w:rPr>
              <w:t xml:space="preserve">, Model Evaluation (MLOps Red Teaming), DASF controls.</w:t>
            </w:r>
            <w:r w:rsidDel="00000000" w:rsidR="00000000" w:rsidRPr="00000000">
              <w:rPr>
                <w:rFonts w:ascii="Google Sans Text" w:cs="Google Sans Text" w:eastAsia="Google Sans Text" w:hAnsi="Google Sans Text"/>
                <w:color w:val="ffffff"/>
                <w:sz w:val="24"/>
                <w:szCs w:val="24"/>
                <w:vertAlign w:val="superscript"/>
                <w:rtl w:val="0"/>
                <w:rPrChange w:author="ACADIMICS" w:id="15" w:date="2025-10-02T16:14:46Z">
                  <w:rPr>
                    <w:rFonts w:ascii="Google Sans Text" w:cs="Google Sans Text" w:eastAsia="Google Sans Text" w:hAnsi="Google Sans Text"/>
                    <w:sz w:val="24"/>
                    <w:szCs w:val="24"/>
                    <w:vertAlign w:val="superscript"/>
                  </w:rPr>
                </w:rPrChange>
              </w:rPr>
              <w:t xml:space="preserve">8</w:t>
            </w:r>
          </w:p>
        </w:tc>
      </w:tr>
    </w:tbl>
    <w:p w:rsidR="00000000" w:rsidDel="00000000" w:rsidP="00000000" w:rsidRDefault="00000000" w:rsidRPr="00000000" w14:paraId="000001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11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VI. Vulnerability Mitigation and Prescriptive Recommendations</w:t>
      </w:r>
    </w:p>
    <w:p w:rsidR="00000000" w:rsidDel="00000000" w:rsidP="00000000" w:rsidRDefault="00000000" w:rsidRPr="00000000" w14:paraId="0000011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1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Understanding how to break a system is crucial for securing it. For Databricks Genie, the vulnerabilities lie at the intersection of stochastic LLM generation and deterministic policy enforcement.</w:t>
      </w:r>
    </w:p>
    <w:p w:rsidR="00000000" w:rsidDel="00000000" w:rsidP="00000000" w:rsidRDefault="00000000" w:rsidRPr="00000000" w14:paraId="000001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12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A. How to Break the Genie: Hypothetical Attack Scenarios and Success Metrics</w:t>
      </w:r>
    </w:p>
    <w:p w:rsidR="00000000" w:rsidDel="00000000" w:rsidP="00000000" w:rsidRDefault="00000000" w:rsidRPr="00000000" w14:paraId="0000012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12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To successfully compromise the system and achieve unauthorized data exfiltration or manipulation, an attacker must successfully bypass the final, deterministic security gate: the Unity Catalog ACL enforcement.</w:t>
      </w:r>
    </w:p>
    <w:p w:rsidR="00000000" w:rsidDel="00000000" w:rsidP="00000000" w:rsidRDefault="00000000" w:rsidRPr="00000000" w14:paraId="00000124">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rPr/>
      </w:pPr>
      <w:r w:rsidDel="00000000" w:rsidR="00000000" w:rsidRPr="00000000">
        <w:rPr>
          <w:rFonts w:ascii="Google Sans Text" w:cs="Google Sans Text" w:eastAsia="Google Sans Text" w:hAnsi="Google Sans Text"/>
          <w:b w:val="1"/>
          <w:rtl w:val="0"/>
        </w:rPr>
        <w:t xml:space="preserve">Scenario: Coercive Schema Leakage:</w:t>
      </w:r>
      <w:r w:rsidDel="00000000" w:rsidR="00000000" w:rsidRPr="00000000">
        <w:rPr>
          <w:rFonts w:ascii="Google Sans Text" w:cs="Google Sans Text" w:eastAsia="Google Sans Text" w:hAnsi="Google Sans Text"/>
          <w:rtl w:val="0"/>
        </w:rPr>
        <w:t xml:space="preserve"> The attack attempts to probe the RAG system to retrieve metadata for tables outside the user’s authorized scope.</w:t>
      </w:r>
      <w:r w:rsidDel="00000000" w:rsidR="00000000" w:rsidRPr="00000000">
        <w:rPr>
          <w:rFonts w:ascii="Google Sans Text" w:cs="Google Sans Text" w:eastAsia="Google Sans Text" w:hAnsi="Google Sans Text"/>
          <w:sz w:val="24"/>
          <w:szCs w:val="24"/>
          <w:vertAlign w:val="superscript"/>
          <w:rtl w:val="0"/>
        </w:rPr>
        <w:t xml:space="preserve">22</w:t>
      </w:r>
      <w:r w:rsidDel="00000000" w:rsidR="00000000" w:rsidRPr="00000000">
        <w:rPr>
          <w:rFonts w:ascii="Google Sans Text" w:cs="Google Sans Text" w:eastAsia="Google Sans Text" w:hAnsi="Google Sans Text"/>
          <w:rtl w:val="0"/>
        </w:rPr>
        <w:t xml:space="preserve"> If the attacker can generate a query that retrieves context for a table named, for instance,</w:t>
      </w:r>
      <w:r w:rsidDel="00000000" w:rsidR="00000000" w:rsidRPr="00000000">
        <w:rPr>
          <w:rFonts w:ascii="Arial" w:cs="Arial" w:eastAsia="Arial" w:hAnsi="Arial"/>
          <w:b w:val="0"/>
          <w:i w:val="0"/>
          <w:smallCaps w:val="0"/>
          <w:strike w:val="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hr_employee_salaries, even if their ACLs do not allow querying the raw data, the attack is successful if the model output leaks the column names. This bypasses the RAG filter's relevance scoring and exposes critical internal structure.</w:t>
      </w:r>
    </w:p>
    <w:p w:rsidR="00000000" w:rsidDel="00000000" w:rsidP="00000000" w:rsidRDefault="00000000" w:rsidRPr="00000000" w14:paraId="00000125">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rPr/>
      </w:pPr>
      <w:r w:rsidDel="00000000" w:rsidR="00000000" w:rsidRPr="00000000">
        <w:rPr>
          <w:rFonts w:ascii="Google Sans Text" w:cs="Google Sans Text" w:eastAsia="Google Sans Text" w:hAnsi="Google Sans Text"/>
          <w:b w:val="1"/>
          <w:rtl w:val="0"/>
        </w:rPr>
        <w:t xml:space="preserve">Scenario: Data Exfiltration via ToxicSQL:</w:t>
      </w:r>
      <w:r w:rsidDel="00000000" w:rsidR="00000000" w:rsidRPr="00000000">
        <w:rPr>
          <w:rFonts w:ascii="Google Sans Text" w:cs="Google Sans Text" w:eastAsia="Google Sans Text" w:hAnsi="Google Sans Text"/>
          <w:rtl w:val="0"/>
        </w:rPr>
        <w:t xml:space="preserve"> This involves embedding a subtle trigger in the user prompt that causes a backdoored model to generate a complex, executable SQL injection payload (e.g., using boolean-based or UNION-based exfiltration techniques).</w:t>
      </w:r>
      <w:r w:rsidDel="00000000" w:rsidR="00000000" w:rsidRPr="00000000">
        <w:rPr>
          <w:rFonts w:ascii="Google Sans Text" w:cs="Google Sans Text" w:eastAsia="Google Sans Text" w:hAnsi="Google Sans Text"/>
          <w:sz w:val="24"/>
          <w:szCs w:val="24"/>
          <w:vertAlign w:val="superscript"/>
          <w:rtl w:val="0"/>
        </w:rPr>
        <w:t xml:space="preserve">23</w:t>
      </w:r>
      <w:r w:rsidDel="00000000" w:rsidR="00000000" w:rsidRPr="00000000">
        <w:rPr>
          <w:rFonts w:ascii="Google Sans Text" w:cs="Google Sans Text" w:eastAsia="Google Sans Text" w:hAnsi="Google Sans Text"/>
          <w:rtl w:val="0"/>
        </w:rPr>
        <w:t xml:space="preserve"> Success requires bypassing the Input/Output LLM safety filters</w:t>
      </w:r>
      <w:r w:rsidDel="00000000" w:rsidR="00000000" w:rsidRPr="00000000">
        <w:rPr>
          <w:rFonts w:ascii="Arial" w:cs="Arial" w:eastAsia="Arial" w:hAnsi="Arial"/>
          <w:b w:val="0"/>
          <w:i w:val="0"/>
          <w:smallCaps w:val="0"/>
          <w:strike w:val="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rtl w:val="0"/>
        </w:rPr>
        <w:t xml:space="preserve">and</w:t>
      </w:r>
      <w:r w:rsidDel="00000000" w:rsidR="00000000" w:rsidRPr="00000000">
        <w:rPr>
          <w:rFonts w:ascii="Google Sans Text" w:cs="Google Sans Text" w:eastAsia="Google Sans Text" w:hAnsi="Google Sans Text"/>
          <w:rtl w:val="0"/>
        </w:rPr>
        <w:t xml:space="preserve"> finding a flaw in the Unity Catalog ACL validation step that allows the malicious SQL to execute against unauthorized tables. Given the robust nature of UC, this highly complex attack is the primary concern for advanced persistent threats targeting the AI supply chain.</w:t>
      </w:r>
    </w:p>
    <w:p w:rsidR="00000000" w:rsidDel="00000000" w:rsidP="00000000" w:rsidRDefault="00000000" w:rsidRPr="00000000" w14:paraId="00000126">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rPr/>
      </w:pPr>
      <w:r w:rsidDel="00000000" w:rsidR="00000000" w:rsidRPr="00000000">
        <w:rPr>
          <w:rFonts w:ascii="Google Sans Text" w:cs="Google Sans Text" w:eastAsia="Google Sans Text" w:hAnsi="Google Sans Text"/>
          <w:b w:val="1"/>
          <w:rtl w:val="0"/>
        </w:rPr>
        <w:t xml:space="preserve">Scenario: Deniable Data Manipulation:</w:t>
      </w:r>
      <w:r w:rsidDel="00000000" w:rsidR="00000000" w:rsidRPr="00000000">
        <w:rPr>
          <w:rFonts w:ascii="Google Sans Text" w:cs="Google Sans Text" w:eastAsia="Google Sans Text" w:hAnsi="Google Sans Text"/>
          <w:rtl w:val="0"/>
        </w:rPr>
        <w:t xml:space="preserve"> The attacker attempts to coerce the LLM into generating high-privilege Data Definition Language (DDL) queries, such as DROP TABLE or ALTER TABLE. Success is defined by the generated DDL/DML code being executed. This attack requires overriding the System Prompt constraints (which explicitly forbid such actions </w:t>
      </w:r>
      <w:r w:rsidDel="00000000" w:rsidR="00000000" w:rsidRPr="00000000">
        <w:rPr>
          <w:rFonts w:ascii="Google Sans Text" w:cs="Google Sans Text" w:eastAsia="Google Sans Text" w:hAnsi="Google Sans Text"/>
          <w:sz w:val="24"/>
          <w:szCs w:val="24"/>
          <w:vertAlign w:val="superscript"/>
          <w:rtl w:val="0"/>
        </w:rPr>
        <w:t xml:space="preserve">16</w:t>
      </w:r>
      <w:r w:rsidDel="00000000" w:rsidR="00000000" w:rsidRPr="00000000">
        <w:rPr>
          <w:rFonts w:ascii="Google Sans Text" w:cs="Google Sans Text" w:eastAsia="Google Sans Text" w:hAnsi="Google Sans Text"/>
          <w:rtl w:val="0"/>
        </w:rPr>
        <w:t xml:space="preserve">) and, critically, exploiting a misconfiguration where the requesting user somehow possesses DDL/DML permissions within Unity Catalog for the targeted asset.</w:t>
      </w:r>
    </w:p>
    <w:p w:rsidR="00000000" w:rsidDel="00000000" w:rsidP="00000000" w:rsidRDefault="00000000" w:rsidRPr="00000000" w14:paraId="0000012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12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B. Hardening Checklist: Prescriptive Controls for Text-to-SQL Resilience</w:t>
      </w:r>
    </w:p>
    <w:p w:rsidR="00000000" w:rsidDel="00000000" w:rsidP="00000000" w:rsidRDefault="00000000" w:rsidRPr="00000000" w14:paraId="0000012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12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To ensure the highest level of system safety and reliability, organizations must focus on the following controls:</w:t>
      </w:r>
    </w:p>
    <w:p w:rsidR="00000000" w:rsidDel="00000000" w:rsidP="00000000" w:rsidRDefault="00000000" w:rsidRPr="00000000" w14:paraId="0000012B">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rPr/>
      </w:pPr>
      <w:r w:rsidDel="00000000" w:rsidR="00000000" w:rsidRPr="00000000">
        <w:rPr>
          <w:rFonts w:ascii="Google Sans Text" w:cs="Google Sans Text" w:eastAsia="Google Sans Text" w:hAnsi="Google Sans Text"/>
          <w:b w:val="1"/>
          <w:rtl w:val="0"/>
        </w:rPr>
        <w:t xml:space="preserve">Implement Strict UC Least Privilege:</w:t>
      </w:r>
      <w:r w:rsidDel="00000000" w:rsidR="00000000" w:rsidRPr="00000000">
        <w:rPr>
          <w:rFonts w:ascii="Google Sans Text" w:cs="Google Sans Text" w:eastAsia="Google Sans Text" w:hAnsi="Google Sans Text"/>
          <w:rtl w:val="0"/>
        </w:rPr>
        <w:t xml:space="preserve"> Identity and Access Management must enforce the principle of least privilege, ensuring that the LLM context retrieval layer and the execution layer operate under the strictest possible set of user permissions.</w:t>
      </w:r>
      <w:r w:rsidDel="00000000" w:rsidR="00000000" w:rsidRPr="00000000">
        <w:rPr>
          <w:rFonts w:ascii="Google Sans Text" w:cs="Google Sans Text" w:eastAsia="Google Sans Text" w:hAnsi="Google Sans Text"/>
          <w:sz w:val="24"/>
          <w:szCs w:val="24"/>
          <w:vertAlign w:val="superscript"/>
          <w:rtl w:val="0"/>
        </w:rPr>
        <w:t xml:space="preserve">11</w:t>
      </w:r>
      <w:r w:rsidDel="00000000" w:rsidR="00000000" w:rsidRPr="00000000">
        <w:rPr>
          <w:rFonts w:ascii="Google Sans Text" w:cs="Google Sans Text" w:eastAsia="Google Sans Text" w:hAnsi="Google Sans Text"/>
          <w:rtl w:val="0"/>
        </w:rPr>
        <w:t xml:space="preserve"> Only the minimally necessary metadata required to answer the query should be exposed to the LLM.</w:t>
      </w:r>
    </w:p>
    <w:p w:rsidR="00000000" w:rsidDel="00000000" w:rsidP="00000000" w:rsidRDefault="00000000" w:rsidRPr="00000000" w14:paraId="0000012C">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rPr/>
      </w:pPr>
      <w:r w:rsidDel="00000000" w:rsidR="00000000" w:rsidRPr="00000000">
        <w:rPr>
          <w:rFonts w:ascii="Google Sans Text" w:cs="Google Sans Text" w:eastAsia="Google Sans Text" w:hAnsi="Google Sans Text"/>
          <w:b w:val="1"/>
          <w:rtl w:val="0"/>
        </w:rPr>
        <w:t xml:space="preserve">Reinforce System Prompts and Guardrails:</w:t>
      </w:r>
      <w:r w:rsidDel="00000000" w:rsidR="00000000" w:rsidRPr="00000000">
        <w:rPr>
          <w:rFonts w:ascii="Google Sans Text" w:cs="Google Sans Text" w:eastAsia="Google Sans Text" w:hAnsi="Google Sans Text"/>
          <w:rtl w:val="0"/>
        </w:rPr>
        <w:t xml:space="preserve"> System prompts must be continuously refined and red-teamed to anticipate new adversarial techniques.</w:t>
      </w:r>
      <w:r w:rsidDel="00000000" w:rsidR="00000000" w:rsidRPr="00000000">
        <w:rPr>
          <w:rFonts w:ascii="Google Sans Text" w:cs="Google Sans Text" w:eastAsia="Google Sans Text" w:hAnsi="Google Sans Text"/>
          <w:sz w:val="24"/>
          <w:szCs w:val="24"/>
          <w:vertAlign w:val="superscript"/>
          <w:rtl w:val="0"/>
        </w:rPr>
        <w:t xml:space="preserve">16</w:t>
      </w:r>
      <w:r w:rsidDel="00000000" w:rsidR="00000000" w:rsidRPr="00000000">
        <w:rPr>
          <w:rFonts w:ascii="Google Sans Text" w:cs="Google Sans Text" w:eastAsia="Google Sans Text" w:hAnsi="Google Sans Text"/>
          <w:rtl w:val="0"/>
        </w:rPr>
        <w:t xml:space="preserve"> Explicit instructions must prohibit the generation of high-risk operations (DDL, DML, or queries with potentially harmful functions) unless those functions are explicitly defined as safe tools available to the LLM agent.</w:t>
      </w:r>
    </w:p>
    <w:p w:rsidR="00000000" w:rsidDel="00000000" w:rsidP="00000000" w:rsidRDefault="00000000" w:rsidRPr="00000000" w14:paraId="0000012D">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rPr/>
      </w:pPr>
      <w:r w:rsidDel="00000000" w:rsidR="00000000" w:rsidRPr="00000000">
        <w:rPr>
          <w:rFonts w:ascii="Google Sans Text" w:cs="Google Sans Text" w:eastAsia="Google Sans Text" w:hAnsi="Google Sans Text"/>
          <w:b w:val="1"/>
          <w:rtl w:val="0"/>
        </w:rPr>
        <w:t xml:space="preserve">Mandate Dual Safety Filtering:</w:t>
      </w:r>
      <w:r w:rsidDel="00000000" w:rsidR="00000000" w:rsidRPr="00000000">
        <w:rPr>
          <w:rFonts w:ascii="Google Sans Text" w:cs="Google Sans Text" w:eastAsia="Google Sans Text" w:hAnsi="Google Sans Text"/>
          <w:rtl w:val="0"/>
        </w:rPr>
        <w:t xml:space="preserve"> Both Input and Output Safety Filters (leveraging tools like Llama Guard 2) should be enabled and continuously updated to maintain a defense against payload attempts at multiple stages of the workflow.</w:t>
      </w:r>
      <w:r w:rsidDel="00000000" w:rsidR="00000000" w:rsidRPr="00000000">
        <w:rPr>
          <w:rFonts w:ascii="Google Sans Text" w:cs="Google Sans Text" w:eastAsia="Google Sans Text" w:hAnsi="Google Sans Text"/>
          <w:sz w:val="24"/>
          <w:szCs w:val="24"/>
          <w:vertAlign w:val="superscript"/>
          <w:rtl w:val="0"/>
        </w:rPr>
        <w:t xml:space="preserve">13</w:t>
      </w:r>
    </w:p>
    <w:p w:rsidR="00000000" w:rsidDel="00000000" w:rsidP="00000000" w:rsidRDefault="00000000" w:rsidRPr="00000000" w14:paraId="0000012E">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rPr/>
      </w:pPr>
      <w:r w:rsidDel="00000000" w:rsidR="00000000" w:rsidRPr="00000000">
        <w:rPr>
          <w:rFonts w:ascii="Google Sans Text" w:cs="Google Sans Text" w:eastAsia="Google Sans Text" w:hAnsi="Google Sans Text"/>
          <w:b w:val="1"/>
          <w:rtl w:val="0"/>
        </w:rPr>
        <w:t xml:space="preserve">Adopt Secure LLMOps:</w:t>
      </w:r>
      <w:r w:rsidDel="00000000" w:rsidR="00000000" w:rsidRPr="00000000">
        <w:rPr>
          <w:rFonts w:ascii="Google Sans Text" w:cs="Google Sans Text" w:eastAsia="Google Sans Text" w:hAnsi="Google Sans Text"/>
          <w:rtl w:val="0"/>
        </w:rPr>
        <w:t xml:space="preserve"> The MLOps pipeline must include dedicated security stages for adversarial testing, specifically targeting the detection of ToxicSQL triggers and schema inference vulnerabilities.</w:t>
      </w:r>
      <w:r w:rsidDel="00000000" w:rsidR="00000000" w:rsidRPr="00000000">
        <w:rPr>
          <w:rFonts w:ascii="Google Sans Text" w:cs="Google Sans Text" w:eastAsia="Google Sans Text" w:hAnsi="Google Sans Text"/>
          <w:sz w:val="24"/>
          <w:szCs w:val="24"/>
          <w:vertAlign w:val="superscript"/>
          <w:rtl w:val="0"/>
        </w:rPr>
        <w:t xml:space="preserve">22</w:t>
      </w:r>
      <w:r w:rsidDel="00000000" w:rsidR="00000000" w:rsidRPr="00000000">
        <w:rPr>
          <w:rFonts w:ascii="Google Sans Text" w:cs="Google Sans Text" w:eastAsia="Google Sans Text" w:hAnsi="Google Sans Text"/>
          <w:rtl w:val="0"/>
        </w:rPr>
        <w:t xml:space="preserve"> MLflow should be used to log and version-control effective prompt strategies, maintaining an audit trail of changes.</w:t>
      </w:r>
      <w:r w:rsidDel="00000000" w:rsidR="00000000" w:rsidRPr="00000000">
        <w:rPr>
          <w:rFonts w:ascii="Google Sans Text" w:cs="Google Sans Text" w:eastAsia="Google Sans Text" w:hAnsi="Google Sans Text"/>
          <w:sz w:val="24"/>
          <w:szCs w:val="24"/>
          <w:vertAlign w:val="superscript"/>
          <w:rtl w:val="0"/>
        </w:rPr>
        <w:t xml:space="preserve">20</w:t>
      </w:r>
    </w:p>
    <w:p w:rsidR="00000000" w:rsidDel="00000000" w:rsidP="00000000" w:rsidRDefault="00000000" w:rsidRPr="00000000" w14:paraId="0000012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13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C. Conclusions and Future State</w:t>
      </w:r>
    </w:p>
    <w:p w:rsidR="00000000" w:rsidDel="00000000" w:rsidP="00000000" w:rsidRDefault="00000000" w:rsidRPr="00000000" w14:paraId="0000013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13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Databricks Genie system demonstrates a robust architecture that recognizes the inherent security risks and unreliability of simple LLM integrations. The fundamental security guarantor is the deterministic validation layer provided by the Unity Catalog Access Control Lists.</w:t>
      </w:r>
      <w:r w:rsidDel="00000000" w:rsidR="00000000" w:rsidRPr="00000000">
        <w:rPr>
          <w:rFonts w:ascii="Google Sans Text" w:cs="Google Sans Text" w:eastAsia="Google Sans Text" w:hAnsi="Google Sans Text"/>
          <w:sz w:val="24"/>
          <w:szCs w:val="24"/>
          <w:vertAlign w:val="superscript"/>
          <w:rtl w:val="0"/>
        </w:rPr>
        <w:t xml:space="preserve">11</w:t>
      </w:r>
      <w:r w:rsidDel="00000000" w:rsidR="00000000" w:rsidRPr="00000000">
        <w:rPr>
          <w:rFonts w:ascii="Google Sans Text" w:cs="Google Sans Text" w:eastAsia="Google Sans Text" w:hAnsi="Google Sans Text"/>
          <w:rtl w:val="0"/>
        </w:rPr>
        <w:t xml:space="preserve"> This mechanism ensures that even if a prompt injection or backdoor attack successfully coerces the stochastic LLM into generating malicious code, that code is blocked before execution if it violates established governance policies.</w:t>
      </w:r>
    </w:p>
    <w:p w:rsidR="00000000" w:rsidDel="00000000" w:rsidP="00000000" w:rsidRDefault="00000000" w:rsidRPr="00000000" w14:paraId="00000133">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future reliability of enterprise Text-to-SQL systems will depend heavily on integrating formal semantic models (business definitions, metrics) alongside the LLM translation capability.</w:t>
      </w:r>
      <w:r w:rsidDel="00000000" w:rsidR="00000000" w:rsidRPr="00000000">
        <w:rPr>
          <w:rFonts w:ascii="Google Sans Text" w:cs="Google Sans Text" w:eastAsia="Google Sans Text" w:hAnsi="Google Sans Text"/>
          <w:sz w:val="24"/>
          <w:szCs w:val="24"/>
          <w:vertAlign w:val="superscript"/>
          <w:rtl w:val="0"/>
        </w:rPr>
        <w:t xml:space="preserve">3</w:t>
      </w:r>
      <w:r w:rsidDel="00000000" w:rsidR="00000000" w:rsidRPr="00000000">
        <w:rPr>
          <w:rFonts w:ascii="Google Sans Text" w:cs="Google Sans Text" w:eastAsia="Google Sans Text" w:hAnsi="Google Sans Text"/>
          <w:rtl w:val="0"/>
        </w:rPr>
        <w:t xml:space="preserve"> This shift, moving from purely generating code based on schema toward guided reasoning based on validated business logic, will further increase determinism and auditability, allowing organizations to harness generative AI for complex data analysis without compromising security or consistency.</w:t>
      </w:r>
    </w:p>
    <w:p w:rsidR="00000000" w:rsidDel="00000000" w:rsidP="00000000" w:rsidRDefault="00000000" w:rsidRPr="00000000" w14:paraId="00000134">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135">
      <w:pPr>
        <w:numPr>
          <w:ilvl w:val="0"/>
          <w:numId w:val="18"/>
        </w:numPr>
        <w:pBdr>
          <w:top w:space="0" w:sz="0" w:val="nil"/>
          <w:left w:space="0" w:sz="0" w:val="nil"/>
          <w:bottom w:space="0" w:sz="0" w:val="nil"/>
          <w:right w:space="0" w:sz="0" w:val="nil"/>
          <w:between w:space="0" w:sz="0" w:val="nil"/>
        </w:pBdr>
        <w:shd w:fill="auto" w:val="clear"/>
        <w:ind w:left="600" w:hanging="360"/>
        <w:rPr/>
      </w:pPr>
      <w:r w:rsidDel="00000000" w:rsidR="00000000" w:rsidRPr="00000000">
        <w:rPr>
          <w:rFonts w:ascii="Google Sans" w:cs="Google Sans" w:eastAsia="Google Sans" w:hAnsi="Google Sans"/>
          <w:sz w:val="24"/>
          <w:szCs w:val="24"/>
          <w:rtl w:val="0"/>
        </w:rPr>
        <w:t xml:space="preserve">What is an AI/BI Genie space | Databricks on AWS, accessed October 2, 2025, </w:t>
      </w:r>
      <w:hyperlink r:id="rId9">
        <w:r w:rsidDel="00000000" w:rsidR="00000000" w:rsidRPr="00000000">
          <w:rPr>
            <w:rFonts w:ascii="Google Sans" w:cs="Google Sans" w:eastAsia="Google Sans" w:hAnsi="Google Sans"/>
            <w:sz w:val="24"/>
            <w:szCs w:val="24"/>
            <w:u w:val="single"/>
            <w:rtl w:val="0"/>
          </w:rPr>
          <w:t xml:space="preserve">https://docs.databricks.com/aws/en/genie/</w:t>
        </w:r>
      </w:hyperlink>
      <w:r w:rsidDel="00000000" w:rsidR="00000000" w:rsidRPr="00000000">
        <w:rPr>
          <w:rtl w:val="0"/>
        </w:rPr>
      </w:r>
    </w:p>
    <w:p w:rsidR="00000000" w:rsidDel="00000000" w:rsidP="00000000" w:rsidRDefault="00000000" w:rsidRPr="00000000" w14:paraId="00000136">
      <w:pPr>
        <w:numPr>
          <w:ilvl w:val="0"/>
          <w:numId w:val="18"/>
        </w:numPr>
        <w:pBdr>
          <w:top w:space="0" w:sz="0" w:val="nil"/>
          <w:left w:space="0" w:sz="0" w:val="nil"/>
          <w:bottom w:space="0" w:sz="0" w:val="nil"/>
          <w:right w:space="0" w:sz="0" w:val="nil"/>
          <w:between w:space="0" w:sz="0" w:val="nil"/>
        </w:pBdr>
        <w:shd w:fill="auto" w:val="clear"/>
        <w:ind w:left="600" w:hanging="360"/>
        <w:rPr/>
      </w:pPr>
      <w:r w:rsidDel="00000000" w:rsidR="00000000" w:rsidRPr="00000000">
        <w:rPr>
          <w:rFonts w:ascii="Google Sans" w:cs="Google Sans" w:eastAsia="Google Sans" w:hAnsi="Google Sans"/>
          <w:sz w:val="24"/>
          <w:szCs w:val="24"/>
          <w:rtl w:val="0"/>
        </w:rPr>
        <w:t xml:space="preserve">Use Databricks Assistant - Azure Databricks | Microsoft Learn, accessed October 2, 2025, </w:t>
      </w:r>
      <w:hyperlink r:id="rId10">
        <w:r w:rsidDel="00000000" w:rsidR="00000000" w:rsidRPr="00000000">
          <w:rPr>
            <w:rFonts w:ascii="Google Sans" w:cs="Google Sans" w:eastAsia="Google Sans" w:hAnsi="Google Sans"/>
            <w:sz w:val="24"/>
            <w:szCs w:val="24"/>
            <w:u w:val="single"/>
            <w:rtl w:val="0"/>
          </w:rPr>
          <w:t xml:space="preserve">https://learn.microsoft.com/en-us/azure/databricks/notebooks/use-databricks-assistant</w:t>
        </w:r>
      </w:hyperlink>
      <w:r w:rsidDel="00000000" w:rsidR="00000000" w:rsidRPr="00000000">
        <w:rPr>
          <w:rtl w:val="0"/>
        </w:rPr>
      </w:r>
    </w:p>
    <w:p w:rsidR="00000000" w:rsidDel="00000000" w:rsidP="00000000" w:rsidRDefault="00000000" w:rsidRPr="00000000" w14:paraId="00000137">
      <w:pPr>
        <w:numPr>
          <w:ilvl w:val="0"/>
          <w:numId w:val="18"/>
        </w:numPr>
        <w:pBdr>
          <w:top w:space="0" w:sz="0" w:val="nil"/>
          <w:left w:space="0" w:sz="0" w:val="nil"/>
          <w:bottom w:space="0" w:sz="0" w:val="nil"/>
          <w:right w:space="0" w:sz="0" w:val="nil"/>
          <w:between w:space="0" w:sz="0" w:val="nil"/>
        </w:pBdr>
        <w:shd w:fill="auto" w:val="clear"/>
        <w:ind w:left="600" w:hanging="360"/>
        <w:rPr/>
      </w:pPr>
      <w:r w:rsidDel="00000000" w:rsidR="00000000" w:rsidRPr="00000000">
        <w:rPr>
          <w:rFonts w:ascii="Google Sans" w:cs="Google Sans" w:eastAsia="Google Sans" w:hAnsi="Google Sans"/>
          <w:sz w:val="24"/>
          <w:szCs w:val="24"/>
          <w:rtl w:val="0"/>
        </w:rPr>
        <w:t xml:space="preserve">"GenAI has fallen short": Can Databricks' compound models perform better? - The Stack, accessed October 2, 2025, </w:t>
      </w:r>
      <w:hyperlink r:id="rId11">
        <w:r w:rsidDel="00000000" w:rsidR="00000000" w:rsidRPr="00000000">
          <w:rPr>
            <w:rFonts w:ascii="Google Sans" w:cs="Google Sans" w:eastAsia="Google Sans" w:hAnsi="Google Sans"/>
            <w:sz w:val="24"/>
            <w:szCs w:val="24"/>
            <w:u w:val="single"/>
            <w:rtl w:val="0"/>
          </w:rPr>
          <w:t xml:space="preserve">https://www.thestack.technology/databricks-gen-ai-llm/</w:t>
        </w:r>
      </w:hyperlink>
      <w:r w:rsidDel="00000000" w:rsidR="00000000" w:rsidRPr="00000000">
        <w:rPr>
          <w:rtl w:val="0"/>
        </w:rPr>
      </w:r>
    </w:p>
    <w:p w:rsidR="00000000" w:rsidDel="00000000" w:rsidP="00000000" w:rsidRDefault="00000000" w:rsidRPr="00000000" w14:paraId="00000138">
      <w:pPr>
        <w:numPr>
          <w:ilvl w:val="0"/>
          <w:numId w:val="18"/>
        </w:numPr>
        <w:pBdr>
          <w:top w:space="0" w:sz="0" w:val="nil"/>
          <w:left w:space="0" w:sz="0" w:val="nil"/>
          <w:bottom w:space="0" w:sz="0" w:val="nil"/>
          <w:right w:space="0" w:sz="0" w:val="nil"/>
          <w:between w:space="0" w:sz="0" w:val="nil"/>
        </w:pBdr>
        <w:shd w:fill="auto" w:val="clear"/>
        <w:ind w:left="600" w:hanging="360"/>
        <w:rPr/>
      </w:pPr>
      <w:r w:rsidDel="00000000" w:rsidR="00000000" w:rsidRPr="00000000">
        <w:rPr>
          <w:rFonts w:ascii="Google Sans" w:cs="Google Sans" w:eastAsia="Google Sans" w:hAnsi="Google Sans"/>
          <w:sz w:val="24"/>
          <w:szCs w:val="24"/>
          <w:rtl w:val="0"/>
        </w:rPr>
        <w:t xml:space="preserve">High-level architecture | Databricks on AWS, accessed October 2, 2025, </w:t>
      </w:r>
      <w:hyperlink r:id="rId12">
        <w:r w:rsidDel="00000000" w:rsidR="00000000" w:rsidRPr="00000000">
          <w:rPr>
            <w:rFonts w:ascii="Google Sans" w:cs="Google Sans" w:eastAsia="Google Sans" w:hAnsi="Google Sans"/>
            <w:sz w:val="24"/>
            <w:szCs w:val="24"/>
            <w:u w:val="single"/>
            <w:rtl w:val="0"/>
          </w:rPr>
          <w:t xml:space="preserve">https://docs.databricks.com/aws/en/getting-started/high-level-architecture</w:t>
        </w:r>
      </w:hyperlink>
      <w:r w:rsidDel="00000000" w:rsidR="00000000" w:rsidRPr="00000000">
        <w:rPr>
          <w:rtl w:val="0"/>
        </w:rPr>
      </w:r>
    </w:p>
    <w:p w:rsidR="00000000" w:rsidDel="00000000" w:rsidP="00000000" w:rsidRDefault="00000000" w:rsidRPr="00000000" w14:paraId="00000139">
      <w:pPr>
        <w:numPr>
          <w:ilvl w:val="0"/>
          <w:numId w:val="18"/>
        </w:numPr>
        <w:pBdr>
          <w:top w:space="0" w:sz="0" w:val="nil"/>
          <w:left w:space="0" w:sz="0" w:val="nil"/>
          <w:bottom w:space="0" w:sz="0" w:val="nil"/>
          <w:right w:space="0" w:sz="0" w:val="nil"/>
          <w:between w:space="0" w:sz="0" w:val="nil"/>
        </w:pBdr>
        <w:shd w:fill="auto" w:val="clear"/>
        <w:ind w:left="600" w:hanging="360"/>
        <w:rPr/>
      </w:pPr>
      <w:r w:rsidDel="00000000" w:rsidR="00000000" w:rsidRPr="00000000">
        <w:rPr>
          <w:rFonts w:ascii="Google Sans" w:cs="Google Sans" w:eastAsia="Google Sans" w:hAnsi="Google Sans"/>
          <w:sz w:val="24"/>
          <w:szCs w:val="24"/>
          <w:rtl w:val="0"/>
        </w:rPr>
        <w:t xml:space="preserve">Databricks Assistant - Your context-aware AI assistant, accessed October 2, 2025, </w:t>
      </w:r>
      <w:hyperlink r:id="rId13">
        <w:r w:rsidDel="00000000" w:rsidR="00000000" w:rsidRPr="00000000">
          <w:rPr>
            <w:rFonts w:ascii="Google Sans" w:cs="Google Sans" w:eastAsia="Google Sans" w:hAnsi="Google Sans"/>
            <w:sz w:val="24"/>
            <w:szCs w:val="24"/>
            <w:u w:val="single"/>
            <w:rtl w:val="0"/>
          </w:rPr>
          <w:t xml:space="preserve">https://www.databricks.com/product/databricks-assistant</w:t>
        </w:r>
      </w:hyperlink>
      <w:r w:rsidDel="00000000" w:rsidR="00000000" w:rsidRPr="00000000">
        <w:rPr>
          <w:rtl w:val="0"/>
        </w:rPr>
      </w:r>
    </w:p>
    <w:p w:rsidR="00000000" w:rsidDel="00000000" w:rsidP="00000000" w:rsidRDefault="00000000" w:rsidRPr="00000000" w14:paraId="0000013A">
      <w:pPr>
        <w:numPr>
          <w:ilvl w:val="0"/>
          <w:numId w:val="18"/>
        </w:numPr>
        <w:pBdr>
          <w:top w:space="0" w:sz="0" w:val="nil"/>
          <w:left w:space="0" w:sz="0" w:val="nil"/>
          <w:bottom w:space="0" w:sz="0" w:val="nil"/>
          <w:right w:space="0" w:sz="0" w:val="nil"/>
          <w:between w:space="0" w:sz="0" w:val="nil"/>
        </w:pBdr>
        <w:shd w:fill="auto" w:val="clear"/>
        <w:ind w:left="600" w:hanging="360"/>
        <w:rPr/>
      </w:pPr>
      <w:r w:rsidDel="00000000" w:rsidR="00000000" w:rsidRPr="00000000">
        <w:rPr>
          <w:rFonts w:ascii="Google Sans" w:cs="Google Sans" w:eastAsia="Google Sans" w:hAnsi="Google Sans"/>
          <w:sz w:val="24"/>
          <w:szCs w:val="24"/>
          <w:rtl w:val="0"/>
        </w:rPr>
        <w:t xml:space="preserve">Databricks Assistant Tips &amp; Tricks for Data Engineers, accessed October 2, 2025, </w:t>
      </w:r>
      <w:hyperlink r:id="rId14">
        <w:r w:rsidDel="00000000" w:rsidR="00000000" w:rsidRPr="00000000">
          <w:rPr>
            <w:rFonts w:ascii="Google Sans" w:cs="Google Sans" w:eastAsia="Google Sans" w:hAnsi="Google Sans"/>
            <w:sz w:val="24"/>
            <w:szCs w:val="24"/>
            <w:u w:val="single"/>
            <w:rtl w:val="0"/>
          </w:rPr>
          <w:t xml:space="preserve">https://www.databricks.com/blog/databricks-assistant-tips-tricks-data-engineers</w:t>
        </w:r>
      </w:hyperlink>
      <w:r w:rsidDel="00000000" w:rsidR="00000000" w:rsidRPr="00000000">
        <w:rPr>
          <w:rtl w:val="0"/>
        </w:rPr>
      </w:r>
    </w:p>
    <w:p w:rsidR="00000000" w:rsidDel="00000000" w:rsidP="00000000" w:rsidRDefault="00000000" w:rsidRPr="00000000" w14:paraId="0000013B">
      <w:pPr>
        <w:numPr>
          <w:ilvl w:val="0"/>
          <w:numId w:val="18"/>
        </w:numPr>
        <w:pBdr>
          <w:top w:space="0" w:sz="0" w:val="nil"/>
          <w:left w:space="0" w:sz="0" w:val="nil"/>
          <w:bottom w:space="0" w:sz="0" w:val="nil"/>
          <w:right w:space="0" w:sz="0" w:val="nil"/>
          <w:between w:space="0" w:sz="0" w:val="nil"/>
        </w:pBdr>
        <w:shd w:fill="auto" w:val="clear"/>
        <w:ind w:left="600" w:hanging="360"/>
        <w:rPr/>
      </w:pPr>
      <w:r w:rsidDel="00000000" w:rsidR="00000000" w:rsidRPr="00000000">
        <w:rPr>
          <w:rFonts w:ascii="Google Sans" w:cs="Google Sans" w:eastAsia="Google Sans" w:hAnsi="Google Sans"/>
          <w:sz w:val="24"/>
          <w:szCs w:val="24"/>
          <w:rtl w:val="0"/>
        </w:rPr>
        <w:t xml:space="preserve">Get coding help from Databricks Assistant - Azure Databricks ..., accessed October 2, 2025, </w:t>
      </w:r>
      <w:hyperlink r:id="rId15">
        <w:r w:rsidDel="00000000" w:rsidR="00000000" w:rsidRPr="00000000">
          <w:rPr>
            <w:rFonts w:ascii="Google Sans" w:cs="Google Sans" w:eastAsia="Google Sans" w:hAnsi="Google Sans"/>
            <w:sz w:val="24"/>
            <w:szCs w:val="24"/>
            <w:u w:val="single"/>
            <w:rtl w:val="0"/>
          </w:rPr>
          <w:t xml:space="preserve">https://learn.microsoft.com/en-us/azure/databricks/notebooks/code-assistant</w:t>
        </w:r>
      </w:hyperlink>
      <w:r w:rsidDel="00000000" w:rsidR="00000000" w:rsidRPr="00000000">
        <w:rPr>
          <w:rtl w:val="0"/>
        </w:rPr>
      </w:r>
    </w:p>
    <w:p w:rsidR="00000000" w:rsidDel="00000000" w:rsidP="00000000" w:rsidRDefault="00000000" w:rsidRPr="00000000" w14:paraId="0000013C">
      <w:pPr>
        <w:numPr>
          <w:ilvl w:val="0"/>
          <w:numId w:val="18"/>
        </w:numPr>
        <w:pBdr>
          <w:top w:space="0" w:sz="0" w:val="nil"/>
          <w:left w:space="0" w:sz="0" w:val="nil"/>
          <w:bottom w:space="0" w:sz="0" w:val="nil"/>
          <w:right w:space="0" w:sz="0" w:val="nil"/>
          <w:between w:space="0" w:sz="0" w:val="nil"/>
        </w:pBdr>
        <w:shd w:fill="auto" w:val="clear"/>
        <w:ind w:left="600" w:hanging="360"/>
        <w:rPr/>
      </w:pPr>
      <w:r w:rsidDel="00000000" w:rsidR="00000000" w:rsidRPr="00000000">
        <w:rPr>
          <w:rFonts w:ascii="Google Sans" w:cs="Google Sans" w:eastAsia="Google Sans" w:hAnsi="Google Sans"/>
          <w:sz w:val="24"/>
          <w:szCs w:val="24"/>
          <w:rtl w:val="0"/>
        </w:rPr>
        <w:t xml:space="preserve">Databricks AI Security: Secure and Compliant AI Solutions | Databricks, accessed October 2, 2025, </w:t>
      </w:r>
      <w:hyperlink r:id="rId16">
        <w:r w:rsidDel="00000000" w:rsidR="00000000" w:rsidRPr="00000000">
          <w:rPr>
            <w:rFonts w:ascii="Google Sans" w:cs="Google Sans" w:eastAsia="Google Sans" w:hAnsi="Google Sans"/>
            <w:sz w:val="24"/>
            <w:szCs w:val="24"/>
            <w:u w:val="single"/>
            <w:rtl w:val="0"/>
          </w:rPr>
          <w:t xml:space="preserve">https://www.databricks.com/trust/ai-security</w:t>
        </w:r>
      </w:hyperlink>
      <w:r w:rsidDel="00000000" w:rsidR="00000000" w:rsidRPr="00000000">
        <w:rPr>
          <w:rtl w:val="0"/>
        </w:rPr>
      </w:r>
    </w:p>
    <w:p w:rsidR="00000000" w:rsidDel="00000000" w:rsidP="00000000" w:rsidRDefault="00000000" w:rsidRPr="00000000" w14:paraId="0000013D">
      <w:pPr>
        <w:numPr>
          <w:ilvl w:val="0"/>
          <w:numId w:val="18"/>
        </w:numPr>
        <w:pBdr>
          <w:top w:space="0" w:sz="0" w:val="nil"/>
          <w:left w:space="0" w:sz="0" w:val="nil"/>
          <w:bottom w:space="0" w:sz="0" w:val="nil"/>
          <w:right w:space="0" w:sz="0" w:val="nil"/>
          <w:between w:space="0" w:sz="0" w:val="nil"/>
        </w:pBdr>
        <w:shd w:fill="auto" w:val="clear"/>
        <w:ind w:left="600" w:hanging="360"/>
        <w:rPr/>
      </w:pPr>
      <w:r w:rsidDel="00000000" w:rsidR="00000000" w:rsidRPr="00000000">
        <w:rPr>
          <w:rFonts w:ascii="Google Sans" w:cs="Google Sans" w:eastAsia="Google Sans" w:hAnsi="Google Sans"/>
          <w:sz w:val="24"/>
          <w:szCs w:val="24"/>
          <w:rtl w:val="0"/>
        </w:rPr>
        <w:t xml:space="preserve">Improving Text2SQL Performance with Ease on Databricks, accessed October 2, 2025, </w:t>
      </w:r>
      <w:hyperlink r:id="rId17">
        <w:r w:rsidDel="00000000" w:rsidR="00000000" w:rsidRPr="00000000">
          <w:rPr>
            <w:rFonts w:ascii="Google Sans" w:cs="Google Sans" w:eastAsia="Google Sans" w:hAnsi="Google Sans"/>
            <w:sz w:val="24"/>
            <w:szCs w:val="24"/>
            <w:u w:val="single"/>
            <w:rtl w:val="0"/>
          </w:rPr>
          <w:t xml:space="preserve">https://www.databricks.com/blog/improving-text2sql-performance-ease-databricks</w:t>
        </w:r>
      </w:hyperlink>
      <w:r w:rsidDel="00000000" w:rsidR="00000000" w:rsidRPr="00000000">
        <w:rPr>
          <w:rtl w:val="0"/>
        </w:rPr>
      </w:r>
    </w:p>
    <w:p w:rsidR="00000000" w:rsidDel="00000000" w:rsidP="00000000" w:rsidRDefault="00000000" w:rsidRPr="00000000" w14:paraId="0000013E">
      <w:pPr>
        <w:numPr>
          <w:ilvl w:val="0"/>
          <w:numId w:val="18"/>
        </w:numPr>
        <w:pBdr>
          <w:top w:space="0" w:sz="0" w:val="nil"/>
          <w:left w:space="0" w:sz="0" w:val="nil"/>
          <w:bottom w:space="0" w:sz="0" w:val="nil"/>
          <w:right w:space="0" w:sz="0" w:val="nil"/>
          <w:between w:space="0" w:sz="0" w:val="nil"/>
        </w:pBdr>
        <w:shd w:fill="auto" w:val="clear"/>
        <w:ind w:left="600" w:hanging="360"/>
        <w:rPr/>
      </w:pPr>
      <w:r w:rsidDel="00000000" w:rsidR="00000000" w:rsidRPr="00000000">
        <w:rPr>
          <w:rFonts w:ascii="Google Sans" w:cs="Google Sans" w:eastAsia="Google Sans" w:hAnsi="Google Sans"/>
          <w:sz w:val="24"/>
          <w:szCs w:val="24"/>
          <w:rtl w:val="0"/>
        </w:rPr>
        <w:t xml:space="preserve">ai_fix_grammar function | Databricks on AWS, accessed October 2, 2025, </w:t>
      </w:r>
      <w:hyperlink r:id="rId18">
        <w:r w:rsidDel="00000000" w:rsidR="00000000" w:rsidRPr="00000000">
          <w:rPr>
            <w:rFonts w:ascii="Google Sans" w:cs="Google Sans" w:eastAsia="Google Sans" w:hAnsi="Google Sans"/>
            <w:sz w:val="24"/>
            <w:szCs w:val="24"/>
            <w:u w:val="single"/>
            <w:rtl w:val="0"/>
          </w:rPr>
          <w:t xml:space="preserve">https://docs.databricks.com/aws/en/sql/language-manual/functions/ai_fix_grammar</w:t>
        </w:r>
      </w:hyperlink>
      <w:r w:rsidDel="00000000" w:rsidR="00000000" w:rsidRPr="00000000">
        <w:rPr>
          <w:rtl w:val="0"/>
        </w:rPr>
      </w:r>
    </w:p>
    <w:p w:rsidR="00000000" w:rsidDel="00000000" w:rsidP="00000000" w:rsidRDefault="00000000" w:rsidRPr="00000000" w14:paraId="0000013F">
      <w:pPr>
        <w:numPr>
          <w:ilvl w:val="0"/>
          <w:numId w:val="18"/>
        </w:numPr>
        <w:pBdr>
          <w:top w:space="0" w:sz="0" w:val="nil"/>
          <w:left w:space="0" w:sz="0" w:val="nil"/>
          <w:bottom w:space="0" w:sz="0" w:val="nil"/>
          <w:right w:space="0" w:sz="0" w:val="nil"/>
          <w:between w:space="0" w:sz="0" w:val="nil"/>
        </w:pBdr>
        <w:shd w:fill="auto" w:val="clear"/>
        <w:ind w:left="600" w:hanging="360"/>
        <w:rPr/>
      </w:pPr>
      <w:r w:rsidDel="00000000" w:rsidR="00000000" w:rsidRPr="00000000">
        <w:rPr>
          <w:rFonts w:ascii="Google Sans" w:cs="Google Sans" w:eastAsia="Google Sans" w:hAnsi="Google Sans"/>
          <w:sz w:val="24"/>
          <w:szCs w:val="24"/>
          <w:rtl w:val="0"/>
        </w:rPr>
        <w:t xml:space="preserve">Databricks AI assistive features trust and safety - Microsoft Learn, accessed October 2, 2025, </w:t>
      </w:r>
      <w:hyperlink r:id="rId19">
        <w:r w:rsidDel="00000000" w:rsidR="00000000" w:rsidRPr="00000000">
          <w:rPr>
            <w:rFonts w:ascii="Google Sans" w:cs="Google Sans" w:eastAsia="Google Sans" w:hAnsi="Google Sans"/>
            <w:sz w:val="24"/>
            <w:szCs w:val="24"/>
            <w:u w:val="single"/>
            <w:rtl w:val="0"/>
          </w:rPr>
          <w:t xml:space="preserve">https://learn.microsoft.com/en-us/azure/databricks/databricks-ai/databricks-ai-trust</w:t>
        </w:r>
      </w:hyperlink>
      <w:r w:rsidDel="00000000" w:rsidR="00000000" w:rsidRPr="00000000">
        <w:rPr>
          <w:rtl w:val="0"/>
        </w:rPr>
      </w:r>
    </w:p>
    <w:p w:rsidR="00000000" w:rsidDel="00000000" w:rsidP="00000000" w:rsidRDefault="00000000" w:rsidRPr="00000000" w14:paraId="00000140">
      <w:pPr>
        <w:numPr>
          <w:ilvl w:val="0"/>
          <w:numId w:val="18"/>
        </w:numPr>
        <w:pBdr>
          <w:top w:space="0" w:sz="0" w:val="nil"/>
          <w:left w:space="0" w:sz="0" w:val="nil"/>
          <w:bottom w:space="0" w:sz="0" w:val="nil"/>
          <w:right w:space="0" w:sz="0" w:val="nil"/>
          <w:between w:space="0" w:sz="0" w:val="nil"/>
        </w:pBdr>
        <w:shd w:fill="auto" w:val="clear"/>
        <w:ind w:left="600" w:hanging="360"/>
        <w:rPr/>
      </w:pPr>
      <w:r w:rsidDel="00000000" w:rsidR="00000000" w:rsidRPr="00000000">
        <w:rPr>
          <w:rFonts w:ascii="Google Sans" w:cs="Google Sans" w:eastAsia="Google Sans" w:hAnsi="Google Sans"/>
          <w:sz w:val="24"/>
          <w:szCs w:val="24"/>
          <w:rtl w:val="0"/>
        </w:rPr>
        <w:t xml:space="preserve">Generative AI app developer workflow - Azure Databricks - Microsoft Learn, accessed October 2, 2025, </w:t>
      </w:r>
      <w:hyperlink r:id="rId20">
        <w:r w:rsidDel="00000000" w:rsidR="00000000" w:rsidRPr="00000000">
          <w:rPr>
            <w:rFonts w:ascii="Google Sans" w:cs="Google Sans" w:eastAsia="Google Sans" w:hAnsi="Google Sans"/>
            <w:sz w:val="24"/>
            <w:szCs w:val="24"/>
            <w:u w:val="single"/>
            <w:rtl w:val="0"/>
          </w:rPr>
          <w:t xml:space="preserve">https://learn.microsoft.com/en-us/azure/databricks/generative-ai/tutorials/ai-cookbook/genai-developer-workflow</w:t>
        </w:r>
      </w:hyperlink>
      <w:r w:rsidDel="00000000" w:rsidR="00000000" w:rsidRPr="00000000">
        <w:rPr>
          <w:rtl w:val="0"/>
        </w:rPr>
      </w:r>
    </w:p>
    <w:p w:rsidR="00000000" w:rsidDel="00000000" w:rsidP="00000000" w:rsidRDefault="00000000" w:rsidRPr="00000000" w14:paraId="00000141">
      <w:pPr>
        <w:numPr>
          <w:ilvl w:val="0"/>
          <w:numId w:val="18"/>
        </w:numPr>
        <w:pBdr>
          <w:top w:space="0" w:sz="0" w:val="nil"/>
          <w:left w:space="0" w:sz="0" w:val="nil"/>
          <w:bottom w:space="0" w:sz="0" w:val="nil"/>
          <w:right w:space="0" w:sz="0" w:val="nil"/>
          <w:between w:space="0" w:sz="0" w:val="nil"/>
        </w:pBdr>
        <w:shd w:fill="auto" w:val="clear"/>
        <w:ind w:left="600" w:hanging="360"/>
        <w:rPr/>
      </w:pPr>
      <w:r w:rsidDel="00000000" w:rsidR="00000000" w:rsidRPr="00000000">
        <w:rPr>
          <w:rFonts w:ascii="Google Sans" w:cs="Google Sans" w:eastAsia="Google Sans" w:hAnsi="Google Sans"/>
          <w:sz w:val="24"/>
          <w:szCs w:val="24"/>
          <w:rtl w:val="0"/>
        </w:rPr>
        <w:t xml:space="preserve">How to use AI Guardrails using Mosaic AI Gateway? - Databricks Community, accessed October 2, 2025, </w:t>
      </w:r>
      <w:hyperlink r:id="rId21">
        <w:r w:rsidDel="00000000" w:rsidR="00000000" w:rsidRPr="00000000">
          <w:rPr>
            <w:rFonts w:ascii="Google Sans" w:cs="Google Sans" w:eastAsia="Google Sans" w:hAnsi="Google Sans"/>
            <w:sz w:val="24"/>
            <w:szCs w:val="24"/>
            <w:u w:val="single"/>
            <w:rtl w:val="0"/>
          </w:rPr>
          <w:t xml:space="preserve">https://community.databricks.com/t5/technical-blog/how-to-use-ai-guardrails-using-mosaic-ai-gateway/ba-p/122655</w:t>
        </w:r>
      </w:hyperlink>
      <w:r w:rsidDel="00000000" w:rsidR="00000000" w:rsidRPr="00000000">
        <w:rPr>
          <w:rtl w:val="0"/>
        </w:rPr>
      </w:r>
    </w:p>
    <w:p w:rsidR="00000000" w:rsidDel="00000000" w:rsidP="00000000" w:rsidRDefault="00000000" w:rsidRPr="00000000" w14:paraId="00000142">
      <w:pPr>
        <w:numPr>
          <w:ilvl w:val="0"/>
          <w:numId w:val="18"/>
        </w:numPr>
        <w:pBdr>
          <w:top w:space="0" w:sz="0" w:val="nil"/>
          <w:left w:space="0" w:sz="0" w:val="nil"/>
          <w:bottom w:space="0" w:sz="0" w:val="nil"/>
          <w:right w:space="0" w:sz="0" w:val="nil"/>
          <w:between w:space="0" w:sz="0" w:val="nil"/>
        </w:pBdr>
        <w:shd w:fill="auto" w:val="clear"/>
        <w:ind w:left="600" w:hanging="360"/>
        <w:rPr/>
      </w:pPr>
      <w:r w:rsidDel="00000000" w:rsidR="00000000" w:rsidRPr="00000000">
        <w:rPr>
          <w:rFonts w:ascii="Google Sans" w:cs="Google Sans" w:eastAsia="Google Sans" w:hAnsi="Google Sans"/>
          <w:sz w:val="24"/>
          <w:szCs w:val="24"/>
          <w:rtl w:val="0"/>
        </w:rPr>
        <w:t xml:space="preserve">RAG (Retrieval Augmented Generation) on Databricks, accessed October 2, 2025, </w:t>
      </w:r>
      <w:hyperlink r:id="rId22">
        <w:r w:rsidDel="00000000" w:rsidR="00000000" w:rsidRPr="00000000">
          <w:rPr>
            <w:rFonts w:ascii="Google Sans" w:cs="Google Sans" w:eastAsia="Google Sans" w:hAnsi="Google Sans"/>
            <w:sz w:val="24"/>
            <w:szCs w:val="24"/>
            <w:u w:val="single"/>
            <w:rtl w:val="0"/>
          </w:rPr>
          <w:t xml:space="preserve">https://docs.databricks.com/aws/en/generative-ai/retrieval-augmented-generation</w:t>
        </w:r>
      </w:hyperlink>
      <w:r w:rsidDel="00000000" w:rsidR="00000000" w:rsidRPr="00000000">
        <w:rPr>
          <w:rtl w:val="0"/>
        </w:rPr>
      </w:r>
    </w:p>
    <w:p w:rsidR="00000000" w:rsidDel="00000000" w:rsidP="00000000" w:rsidRDefault="00000000" w:rsidRPr="00000000" w14:paraId="00000143">
      <w:pPr>
        <w:numPr>
          <w:ilvl w:val="0"/>
          <w:numId w:val="18"/>
        </w:numPr>
        <w:pBdr>
          <w:top w:space="0" w:sz="0" w:val="nil"/>
          <w:left w:space="0" w:sz="0" w:val="nil"/>
          <w:bottom w:space="0" w:sz="0" w:val="nil"/>
          <w:right w:space="0" w:sz="0" w:val="nil"/>
          <w:between w:space="0" w:sz="0" w:val="nil"/>
        </w:pBdr>
        <w:shd w:fill="auto" w:val="clear"/>
        <w:ind w:left="600" w:hanging="360"/>
        <w:rPr/>
      </w:pPr>
      <w:r w:rsidDel="00000000" w:rsidR="00000000" w:rsidRPr="00000000">
        <w:rPr>
          <w:rFonts w:ascii="Google Sans" w:cs="Google Sans" w:eastAsia="Google Sans" w:hAnsi="Google Sans"/>
          <w:sz w:val="24"/>
          <w:szCs w:val="24"/>
          <w:rtl w:val="0"/>
        </w:rPr>
        <w:t xml:space="preserve">Build your gen AI–based text-to-SQL application using RAG, powered by Amazon Bedrock (Claude 3 Sonnet and Amazon Titan for embedding) | Artificial Intelligence, accessed October 2, 2025, </w:t>
      </w:r>
      <w:hyperlink r:id="rId23">
        <w:r w:rsidDel="00000000" w:rsidR="00000000" w:rsidRPr="00000000">
          <w:rPr>
            <w:rFonts w:ascii="Google Sans" w:cs="Google Sans" w:eastAsia="Google Sans" w:hAnsi="Google Sans"/>
            <w:sz w:val="24"/>
            <w:szCs w:val="24"/>
            <w:u w:val="single"/>
            <w:rtl w:val="0"/>
          </w:rPr>
          <w:t xml:space="preserve">https://aws.amazon.com/blogs/machine-learning/build-your-gen-ai-based-text-to-sql-application-using-rag-powered-by-amazon-bedrock-claude-3-sonnet-and-amazon-titan-for-embedding/</w:t>
        </w:r>
      </w:hyperlink>
      <w:r w:rsidDel="00000000" w:rsidR="00000000" w:rsidRPr="00000000">
        <w:rPr>
          <w:rtl w:val="0"/>
        </w:rPr>
      </w:r>
    </w:p>
    <w:p w:rsidR="00000000" w:rsidDel="00000000" w:rsidP="00000000" w:rsidRDefault="00000000" w:rsidRPr="00000000" w14:paraId="00000144">
      <w:pPr>
        <w:numPr>
          <w:ilvl w:val="0"/>
          <w:numId w:val="18"/>
        </w:numPr>
        <w:pBdr>
          <w:top w:space="0" w:sz="0" w:val="nil"/>
          <w:left w:space="0" w:sz="0" w:val="nil"/>
          <w:bottom w:space="0" w:sz="0" w:val="nil"/>
          <w:right w:space="0" w:sz="0" w:val="nil"/>
          <w:between w:space="0" w:sz="0" w:val="nil"/>
        </w:pBdr>
        <w:shd w:fill="auto" w:val="clear"/>
        <w:ind w:left="600" w:hanging="360"/>
        <w:rPr/>
      </w:pPr>
      <w:r w:rsidDel="00000000" w:rsidR="00000000" w:rsidRPr="00000000">
        <w:rPr>
          <w:rFonts w:ascii="Google Sans" w:cs="Google Sans" w:eastAsia="Google Sans" w:hAnsi="Google Sans"/>
          <w:sz w:val="24"/>
          <w:szCs w:val="24"/>
          <w:rtl w:val="0"/>
        </w:rPr>
        <w:t xml:space="preserve">Defending the prompt: How to secure AI against injection attacks ..., accessed October 2, 2025, </w:t>
      </w:r>
      <w:hyperlink r:id="rId24">
        <w:r w:rsidDel="00000000" w:rsidR="00000000" w:rsidRPr="00000000">
          <w:rPr>
            <w:rFonts w:ascii="Google Sans" w:cs="Google Sans" w:eastAsia="Google Sans" w:hAnsi="Google Sans"/>
            <w:sz w:val="24"/>
            <w:szCs w:val="24"/>
            <w:u w:val="single"/>
            <w:rtl w:val="0"/>
          </w:rPr>
          <w:t xml:space="preserve">https://www.scworld.com/feature/defending-the-prompt-how-to-secure-ai-against-injection-attacks</w:t>
        </w:r>
      </w:hyperlink>
      <w:r w:rsidDel="00000000" w:rsidR="00000000" w:rsidRPr="00000000">
        <w:rPr>
          <w:rtl w:val="0"/>
        </w:rPr>
      </w:r>
    </w:p>
    <w:p w:rsidR="00000000" w:rsidDel="00000000" w:rsidP="00000000" w:rsidRDefault="00000000" w:rsidRPr="00000000" w14:paraId="00000145">
      <w:pPr>
        <w:numPr>
          <w:ilvl w:val="0"/>
          <w:numId w:val="18"/>
        </w:numPr>
        <w:pBdr>
          <w:top w:space="0" w:sz="0" w:val="nil"/>
          <w:left w:space="0" w:sz="0" w:val="nil"/>
          <w:bottom w:space="0" w:sz="0" w:val="nil"/>
          <w:right w:space="0" w:sz="0" w:val="nil"/>
          <w:between w:space="0" w:sz="0" w:val="nil"/>
        </w:pBdr>
        <w:shd w:fill="auto" w:val="clear"/>
        <w:ind w:left="600" w:hanging="360"/>
        <w:rPr/>
      </w:pPr>
      <w:r w:rsidDel="00000000" w:rsidR="00000000" w:rsidRPr="00000000">
        <w:rPr>
          <w:rFonts w:ascii="Google Sans" w:cs="Google Sans" w:eastAsia="Google Sans" w:hAnsi="Google Sans"/>
          <w:sz w:val="24"/>
          <w:szCs w:val="24"/>
          <w:rtl w:val="0"/>
        </w:rPr>
        <w:t xml:space="preserve">Databricks Assistant Tips and Tricks for Data Analysts, accessed October 2, 2025, </w:t>
      </w:r>
      <w:hyperlink r:id="rId25">
        <w:r w:rsidDel="00000000" w:rsidR="00000000" w:rsidRPr="00000000">
          <w:rPr>
            <w:rFonts w:ascii="Google Sans" w:cs="Google Sans" w:eastAsia="Google Sans" w:hAnsi="Google Sans"/>
            <w:sz w:val="24"/>
            <w:szCs w:val="24"/>
            <w:u w:val="single"/>
            <w:rtl w:val="0"/>
          </w:rPr>
          <w:t xml:space="preserve">https://www.databricks.com/blog/databricks-assistant-tips-and-tricks-data-analysts</w:t>
        </w:r>
      </w:hyperlink>
      <w:r w:rsidDel="00000000" w:rsidR="00000000" w:rsidRPr="00000000">
        <w:rPr>
          <w:rtl w:val="0"/>
        </w:rPr>
      </w:r>
    </w:p>
    <w:p w:rsidR="00000000" w:rsidDel="00000000" w:rsidP="00000000" w:rsidRDefault="00000000" w:rsidRPr="00000000" w14:paraId="00000146">
      <w:pPr>
        <w:numPr>
          <w:ilvl w:val="0"/>
          <w:numId w:val="18"/>
        </w:numPr>
        <w:pBdr>
          <w:top w:space="0" w:sz="0" w:val="nil"/>
          <w:left w:space="0" w:sz="0" w:val="nil"/>
          <w:bottom w:space="0" w:sz="0" w:val="nil"/>
          <w:right w:space="0" w:sz="0" w:val="nil"/>
          <w:between w:space="0" w:sz="0" w:val="nil"/>
        </w:pBdr>
        <w:shd w:fill="auto" w:val="clear"/>
        <w:ind w:left="600" w:hanging="360"/>
        <w:rPr/>
      </w:pPr>
      <w:r w:rsidDel="00000000" w:rsidR="00000000" w:rsidRPr="00000000">
        <w:rPr>
          <w:rFonts w:ascii="Google Sans" w:cs="Google Sans" w:eastAsia="Google Sans" w:hAnsi="Google Sans"/>
          <w:sz w:val="24"/>
          <w:szCs w:val="24"/>
          <w:rtl w:val="0"/>
        </w:rPr>
        <w:t xml:space="preserve">What Is Generative AI? | Databricks, accessed October 2, 2025, </w:t>
      </w:r>
      <w:hyperlink r:id="rId26">
        <w:r w:rsidDel="00000000" w:rsidR="00000000" w:rsidRPr="00000000">
          <w:rPr>
            <w:rFonts w:ascii="Google Sans" w:cs="Google Sans" w:eastAsia="Google Sans" w:hAnsi="Google Sans"/>
            <w:sz w:val="24"/>
            <w:szCs w:val="24"/>
            <w:u w:val="single"/>
            <w:rtl w:val="0"/>
          </w:rPr>
          <w:t xml:space="preserve">https://www.databricks.com/discover/generative-ai</w:t>
        </w:r>
      </w:hyperlink>
      <w:r w:rsidDel="00000000" w:rsidR="00000000" w:rsidRPr="00000000">
        <w:rPr>
          <w:rtl w:val="0"/>
        </w:rPr>
      </w:r>
    </w:p>
    <w:p w:rsidR="00000000" w:rsidDel="00000000" w:rsidP="00000000" w:rsidRDefault="00000000" w:rsidRPr="00000000" w14:paraId="00000147">
      <w:pPr>
        <w:numPr>
          <w:ilvl w:val="0"/>
          <w:numId w:val="18"/>
        </w:numPr>
        <w:pBdr>
          <w:top w:space="0" w:sz="0" w:val="nil"/>
          <w:left w:space="0" w:sz="0" w:val="nil"/>
          <w:bottom w:space="0" w:sz="0" w:val="nil"/>
          <w:right w:space="0" w:sz="0" w:val="nil"/>
          <w:between w:space="0" w:sz="0" w:val="nil"/>
        </w:pBdr>
        <w:shd w:fill="auto" w:val="clear"/>
        <w:ind w:left="600" w:hanging="360"/>
        <w:rPr/>
      </w:pPr>
      <w:r w:rsidDel="00000000" w:rsidR="00000000" w:rsidRPr="00000000">
        <w:rPr>
          <w:rFonts w:ascii="Google Sans" w:cs="Google Sans" w:eastAsia="Google Sans" w:hAnsi="Google Sans"/>
          <w:sz w:val="24"/>
          <w:szCs w:val="24"/>
          <w:rtl w:val="0"/>
        </w:rPr>
        <w:t xml:space="preserve">Generative AI app developer workflow | Databricks on AWS, accessed October 2, 2025, </w:t>
      </w:r>
      <w:hyperlink r:id="rId27">
        <w:r w:rsidDel="00000000" w:rsidR="00000000" w:rsidRPr="00000000">
          <w:rPr>
            <w:rFonts w:ascii="Google Sans" w:cs="Google Sans" w:eastAsia="Google Sans" w:hAnsi="Google Sans"/>
            <w:sz w:val="24"/>
            <w:szCs w:val="24"/>
            <w:u w:val="single"/>
            <w:rtl w:val="0"/>
          </w:rPr>
          <w:t xml:space="preserve">https://docs.databricks.com/aws/en/generative-ai/tutorials/ai-cookbook/genai-developer-workflow</w:t>
        </w:r>
      </w:hyperlink>
      <w:r w:rsidDel="00000000" w:rsidR="00000000" w:rsidRPr="00000000">
        <w:rPr>
          <w:rtl w:val="0"/>
        </w:rPr>
      </w:r>
    </w:p>
    <w:p w:rsidR="00000000" w:rsidDel="00000000" w:rsidP="00000000" w:rsidRDefault="00000000" w:rsidRPr="00000000" w14:paraId="00000148">
      <w:pPr>
        <w:numPr>
          <w:ilvl w:val="0"/>
          <w:numId w:val="18"/>
        </w:numPr>
        <w:pBdr>
          <w:top w:space="0" w:sz="0" w:val="nil"/>
          <w:left w:space="0" w:sz="0" w:val="nil"/>
          <w:bottom w:space="0" w:sz="0" w:val="nil"/>
          <w:right w:space="0" w:sz="0" w:val="nil"/>
          <w:between w:space="0" w:sz="0" w:val="nil"/>
        </w:pBdr>
        <w:shd w:fill="auto" w:val="clear"/>
        <w:ind w:left="600" w:hanging="360"/>
        <w:rPr/>
      </w:pPr>
      <w:r w:rsidDel="00000000" w:rsidR="00000000" w:rsidRPr="00000000">
        <w:rPr>
          <w:rFonts w:ascii="Google Sans" w:cs="Google Sans" w:eastAsia="Google Sans" w:hAnsi="Google Sans"/>
          <w:sz w:val="24"/>
          <w:szCs w:val="24"/>
          <w:rtl w:val="0"/>
        </w:rPr>
        <w:t xml:space="preserve">Mastering Prompt Engineering for AI Innovation | Databricks, accessed October 2, 2025, </w:t>
      </w:r>
      <w:hyperlink r:id="rId28">
        <w:r w:rsidDel="00000000" w:rsidR="00000000" w:rsidRPr="00000000">
          <w:rPr>
            <w:rFonts w:ascii="Google Sans" w:cs="Google Sans" w:eastAsia="Google Sans" w:hAnsi="Google Sans"/>
            <w:sz w:val="24"/>
            <w:szCs w:val="24"/>
            <w:u w:val="single"/>
            <w:rtl w:val="0"/>
          </w:rPr>
          <w:t xml:space="preserve">https://www.databricks.com/glossary/prompt-engineering</w:t>
        </w:r>
      </w:hyperlink>
      <w:r w:rsidDel="00000000" w:rsidR="00000000" w:rsidRPr="00000000">
        <w:rPr>
          <w:rtl w:val="0"/>
        </w:rPr>
      </w:r>
    </w:p>
    <w:p w:rsidR="00000000" w:rsidDel="00000000" w:rsidP="00000000" w:rsidRDefault="00000000" w:rsidRPr="00000000" w14:paraId="00000149">
      <w:pPr>
        <w:numPr>
          <w:ilvl w:val="0"/>
          <w:numId w:val="18"/>
        </w:numPr>
        <w:pBdr>
          <w:top w:space="0" w:sz="0" w:val="nil"/>
          <w:left w:space="0" w:sz="0" w:val="nil"/>
          <w:bottom w:space="0" w:sz="0" w:val="nil"/>
          <w:right w:space="0" w:sz="0" w:val="nil"/>
          <w:between w:space="0" w:sz="0" w:val="nil"/>
        </w:pBdr>
        <w:shd w:fill="auto" w:val="clear"/>
        <w:ind w:left="600" w:hanging="360"/>
        <w:rPr/>
      </w:pPr>
      <w:r w:rsidDel="00000000" w:rsidR="00000000" w:rsidRPr="00000000">
        <w:rPr>
          <w:rFonts w:ascii="Google Sans" w:cs="Google Sans" w:eastAsia="Google Sans" w:hAnsi="Google Sans"/>
          <w:sz w:val="24"/>
          <w:szCs w:val="24"/>
          <w:rtl w:val="0"/>
        </w:rPr>
        <w:t xml:space="preserve">Enhancing security in text-to-SQL systems: A novel dataset and agent-based framework, accessed October 2, 2025, </w:t>
      </w:r>
      <w:hyperlink r:id="rId29">
        <w:r w:rsidDel="00000000" w:rsidR="00000000" w:rsidRPr="00000000">
          <w:rPr>
            <w:rFonts w:ascii="Google Sans" w:cs="Google Sans" w:eastAsia="Google Sans" w:hAnsi="Google Sans"/>
            <w:sz w:val="24"/>
            <w:szCs w:val="24"/>
            <w:u w:val="single"/>
            <w:rtl w:val="0"/>
          </w:rPr>
          <w:t xml:space="preserve">https://resolve.cambridge.org/core/journals/natural-language-processing/article/enhancing-security-in-texttosql-systems-a-novel-dataset-and-agentbased-framework/4D0F32A20438C18FD1F84DC7BD908F97</w:t>
        </w:r>
      </w:hyperlink>
      <w:r w:rsidDel="00000000" w:rsidR="00000000" w:rsidRPr="00000000">
        <w:rPr>
          <w:rtl w:val="0"/>
        </w:rPr>
      </w:r>
    </w:p>
    <w:p w:rsidR="00000000" w:rsidDel="00000000" w:rsidP="00000000" w:rsidRDefault="00000000" w:rsidRPr="00000000" w14:paraId="0000014A">
      <w:pPr>
        <w:numPr>
          <w:ilvl w:val="0"/>
          <w:numId w:val="18"/>
        </w:numPr>
        <w:pBdr>
          <w:top w:space="0" w:sz="0" w:val="nil"/>
          <w:left w:space="0" w:sz="0" w:val="nil"/>
          <w:bottom w:space="0" w:sz="0" w:val="nil"/>
          <w:right w:space="0" w:sz="0" w:val="nil"/>
          <w:between w:space="0" w:sz="0" w:val="nil"/>
        </w:pBdr>
        <w:shd w:fill="auto" w:val="clear"/>
        <w:ind w:left="600" w:hanging="360"/>
        <w:rPr/>
      </w:pPr>
      <w:r w:rsidDel="00000000" w:rsidR="00000000" w:rsidRPr="00000000">
        <w:rPr>
          <w:rFonts w:ascii="Google Sans" w:cs="Google Sans" w:eastAsia="Google Sans" w:hAnsi="Google Sans"/>
          <w:sz w:val="24"/>
          <w:szCs w:val="24"/>
          <w:rtl w:val="0"/>
        </w:rPr>
        <w:t xml:space="preserve">Unmasking Database Vulnerabilities: Zero-Knowledge Schema Inference Attacks in Text-to-SQL Systems - ACL Anthology, accessed October 2, 2025, </w:t>
      </w:r>
      <w:hyperlink r:id="rId30">
        <w:r w:rsidDel="00000000" w:rsidR="00000000" w:rsidRPr="00000000">
          <w:rPr>
            <w:rFonts w:ascii="Google Sans" w:cs="Google Sans" w:eastAsia="Google Sans" w:hAnsi="Google Sans"/>
            <w:sz w:val="24"/>
            <w:szCs w:val="24"/>
            <w:u w:val="single"/>
            <w:rtl w:val="0"/>
          </w:rPr>
          <w:t xml:space="preserve">https://aclanthology.org/2025.findings-naacl.386/</w:t>
        </w:r>
      </w:hyperlink>
      <w:r w:rsidDel="00000000" w:rsidR="00000000" w:rsidRPr="00000000">
        <w:rPr>
          <w:rtl w:val="0"/>
        </w:rPr>
      </w:r>
    </w:p>
    <w:p w:rsidR="00000000" w:rsidDel="00000000" w:rsidP="00000000" w:rsidRDefault="00000000" w:rsidRPr="00000000" w14:paraId="0000014B">
      <w:pPr>
        <w:numPr>
          <w:ilvl w:val="0"/>
          <w:numId w:val="18"/>
        </w:numPr>
        <w:pBdr>
          <w:top w:space="0" w:sz="0" w:val="nil"/>
          <w:left w:space="0" w:sz="0" w:val="nil"/>
          <w:bottom w:space="0" w:sz="0" w:val="nil"/>
          <w:right w:space="0" w:sz="0" w:val="nil"/>
          <w:between w:space="0" w:sz="0" w:val="nil"/>
        </w:pBdr>
        <w:shd w:fill="auto" w:val="clear"/>
        <w:ind w:left="600" w:hanging="360"/>
        <w:rPr/>
      </w:pPr>
      <w:r w:rsidDel="00000000" w:rsidR="00000000" w:rsidRPr="00000000">
        <w:rPr>
          <w:rFonts w:ascii="Google Sans" w:cs="Google Sans" w:eastAsia="Google Sans" w:hAnsi="Google Sans"/>
          <w:sz w:val="24"/>
          <w:szCs w:val="24"/>
          <w:rtl w:val="0"/>
        </w:rPr>
        <w:t xml:space="preserve">Are Your LLM-based Text-to-SQL Models Secure? Exploring SQL Injection via Backdoor Attacks - arXiv, accessed October 2, 2025, </w:t>
      </w:r>
      <w:hyperlink r:id="rId31">
        <w:r w:rsidDel="00000000" w:rsidR="00000000" w:rsidRPr="00000000">
          <w:rPr>
            <w:rFonts w:ascii="Google Sans" w:cs="Google Sans" w:eastAsia="Google Sans" w:hAnsi="Google Sans"/>
            <w:sz w:val="24"/>
            <w:szCs w:val="24"/>
            <w:u w:val="single"/>
            <w:rtl w:val="0"/>
          </w:rPr>
          <w:t xml:space="preserve">https://arxiv.org/html/2503.05445v3</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Roboto Mono">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blPr>
  </w:style>
  <w:style w:type="table" w:styleId="Table2">
    <w:basedOn w:val="TableNormal"/>
    <w:tblPr>
      <w:tblStyleRowBandSize w:val="1"/>
      <w:tblStyleColBandSize w:val="1"/>
    </w:tblPr>
  </w:style>
  <w:style w:type="table" w:styleId="Table3">
    <w:basedOn w:val="TableNormal"/>
    <w:tblPr>
      <w:tblStyleRowBandSize w:val="1"/>
      <w:tblStyleColBandSize w:val="1"/>
      <w:tblCellMar/>
    </w:tblPr>
  </w:style>
  <w:style w:type="table" w:styleId="Table4">
    <w:basedOn w:val="TableNormal"/>
    <w:tblPr>
      <w:tblStyleRowBandSize w:val="1"/>
      <w:tblStyleColBandSize w:val="1"/>
      <w:tblCellMar/>
    </w:tblPr>
  </w:style>
  <w:style w:type="table" w:styleId="Table5">
    <w:basedOn w:val="TableNormal"/>
    <w:tblPr>
      <w:tblStyleRowBandSize w:val="1"/>
      <w:tblStyleColBandSize w:val="1"/>
    </w:tblPr>
  </w:style>
  <w:style w:type="table" w:styleId="Table6">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learn.microsoft.com/en-us/azure/databricks/generative-ai/tutorials/ai-cookbook/genai-developer-workflow" TargetMode="External"/><Relationship Id="rId22" Type="http://schemas.openxmlformats.org/officeDocument/2006/relationships/hyperlink" Target="https://docs.databricks.com/aws/en/generative-ai/retrieval-augmented-generation" TargetMode="External"/><Relationship Id="rId21" Type="http://schemas.openxmlformats.org/officeDocument/2006/relationships/hyperlink" Target="https://community.databricks.com/t5/technical-blog/how-to-use-ai-guardrails-using-mosaic-ai-gateway/ba-p/122655" TargetMode="External"/><Relationship Id="rId24" Type="http://schemas.openxmlformats.org/officeDocument/2006/relationships/hyperlink" Target="https://www.scworld.com/feature/defending-the-prompt-how-to-secure-ai-against-injection-attacks" TargetMode="External"/><Relationship Id="rId23" Type="http://schemas.openxmlformats.org/officeDocument/2006/relationships/hyperlink" Target="https://aws.amazon.com/blogs/machine-learning/build-your-gen-ai-based-text-to-sql-application-using-rag-powered-by-amazon-bedrock-claude-3-sonnet-and-amazon-titan-for-embedding/"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docs.databricks.com/aws/en/genie/" TargetMode="External"/><Relationship Id="rId26" Type="http://schemas.openxmlformats.org/officeDocument/2006/relationships/hyperlink" Target="https://www.databricks.com/discover/generative-ai" TargetMode="External"/><Relationship Id="rId25" Type="http://schemas.openxmlformats.org/officeDocument/2006/relationships/hyperlink" Target="https://www.databricks.com/blog/databricks-assistant-tips-and-tricks-data-analysts" TargetMode="External"/><Relationship Id="rId28" Type="http://schemas.openxmlformats.org/officeDocument/2006/relationships/hyperlink" Target="https://www.databricks.com/glossary/prompt-engineering" TargetMode="External"/><Relationship Id="rId27" Type="http://schemas.openxmlformats.org/officeDocument/2006/relationships/hyperlink" Target="https://docs.databricks.com/aws/en/generative-ai/tutorials/ai-cookbook/genai-developer-workflow" TargetMode="External"/><Relationship Id="rId5" Type="http://schemas.openxmlformats.org/officeDocument/2006/relationships/styles" Target="styles.xml"/><Relationship Id="rId6" Type="http://schemas.openxmlformats.org/officeDocument/2006/relationships/hyperlink" Target="https://docs.databricks.com/aws/en/getting-started/high-level-architecture" TargetMode="External"/><Relationship Id="rId29" Type="http://schemas.openxmlformats.org/officeDocument/2006/relationships/hyperlink" Target="https://resolve.cambridge.org/core/journals/natural-language-processing/article/enhancing-security-in-texttosql-systems-a-novel-dataset-and-agentbased-framework/4D0F32A20438C18FD1F84DC7BD908F97" TargetMode="External"/><Relationship Id="rId7" Type="http://schemas.openxmlformats.org/officeDocument/2006/relationships/image" Target="media/image2.png"/><Relationship Id="rId8" Type="http://schemas.openxmlformats.org/officeDocument/2006/relationships/image" Target="media/image1.png"/><Relationship Id="rId31" Type="http://schemas.openxmlformats.org/officeDocument/2006/relationships/hyperlink" Target="https://arxiv.org/html/2503.05445v3" TargetMode="External"/><Relationship Id="rId30" Type="http://schemas.openxmlformats.org/officeDocument/2006/relationships/hyperlink" Target="https://aclanthology.org/2025.findings-naacl.386/" TargetMode="External"/><Relationship Id="rId11" Type="http://schemas.openxmlformats.org/officeDocument/2006/relationships/hyperlink" Target="https://www.thestack.technology/databricks-gen-ai-llm/" TargetMode="External"/><Relationship Id="rId10" Type="http://schemas.openxmlformats.org/officeDocument/2006/relationships/hyperlink" Target="https://learn.microsoft.com/en-us/azure/databricks/notebooks/use-databricks-assistant" TargetMode="External"/><Relationship Id="rId13" Type="http://schemas.openxmlformats.org/officeDocument/2006/relationships/hyperlink" Target="https://www.databricks.com/product/databricks-assistant" TargetMode="External"/><Relationship Id="rId12" Type="http://schemas.openxmlformats.org/officeDocument/2006/relationships/hyperlink" Target="https://docs.databricks.com/aws/en/getting-started/high-level-architecture" TargetMode="External"/><Relationship Id="rId15" Type="http://schemas.openxmlformats.org/officeDocument/2006/relationships/hyperlink" Target="https://learn.microsoft.com/en-us/azure/databricks/notebooks/code-assistant" TargetMode="External"/><Relationship Id="rId14" Type="http://schemas.openxmlformats.org/officeDocument/2006/relationships/hyperlink" Target="https://www.databricks.com/blog/databricks-assistant-tips-tricks-data-engineers" TargetMode="External"/><Relationship Id="rId17" Type="http://schemas.openxmlformats.org/officeDocument/2006/relationships/hyperlink" Target="https://www.databricks.com/blog/improving-text2sql-performance-ease-databricks" TargetMode="External"/><Relationship Id="rId16" Type="http://schemas.openxmlformats.org/officeDocument/2006/relationships/hyperlink" Target="https://www.databricks.com/trust/ai-security" TargetMode="External"/><Relationship Id="rId19" Type="http://schemas.openxmlformats.org/officeDocument/2006/relationships/hyperlink" Target="https://learn.microsoft.com/en-us/azure/databricks/databricks-ai/databricks-ai-trust" TargetMode="External"/><Relationship Id="rId18" Type="http://schemas.openxmlformats.org/officeDocument/2006/relationships/hyperlink" Target="https://docs.databricks.com/aws/en/sql/language-manual/functions/ai_fix_grammar"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11" Type="http://schemas.openxmlformats.org/officeDocument/2006/relationships/font" Target="fonts/RobotoMono-italic.ttf"/><Relationship Id="rId10" Type="http://schemas.openxmlformats.org/officeDocument/2006/relationships/font" Target="fonts/RobotoMono-bold.ttf"/><Relationship Id="rId12" Type="http://schemas.openxmlformats.org/officeDocument/2006/relationships/font" Target="fonts/RobotoMono-boldItalic.ttf"/><Relationship Id="rId9" Type="http://schemas.openxmlformats.org/officeDocument/2006/relationships/font" Target="fonts/RobotoMono-regular.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